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220605" w14:textId="6CADE55B" w:rsidR="00D7315D" w:rsidRDefault="006E4010" w:rsidP="00D7315D">
      <w:pPr>
        <w:pStyle w:val="Title"/>
        <w:spacing w:before="60"/>
        <w:ind w:left="-308" w:firstLine="14"/>
      </w:pPr>
      <w:r>
        <w:t>NAS Provisioning Procedures</w:t>
      </w:r>
    </w:p>
    <w:p w14:paraId="37220606" w14:textId="77777777" w:rsidR="00D7315D" w:rsidRDefault="00D7315D" w:rsidP="00D7315D">
      <w:pPr>
        <w:ind w:left="-294"/>
        <w:rPr>
          <w:lang w:eastAsia="en-GB"/>
        </w:rPr>
      </w:pPr>
    </w:p>
    <w:p w14:paraId="37220607" w14:textId="77777777" w:rsidR="00D7315D" w:rsidRDefault="00D7315D" w:rsidP="00D7315D">
      <w:pPr>
        <w:ind w:left="-266"/>
      </w:pPr>
    </w:p>
    <w:p w14:paraId="37220608" w14:textId="77777777" w:rsidR="00D7315D" w:rsidRDefault="00D7315D">
      <w:pPr>
        <w:sectPr w:rsidR="00D7315D">
          <w:headerReference w:type="default" r:id="rId11"/>
          <w:footerReference w:type="even" r:id="rId12"/>
          <w:footerReference w:type="default" r:id="rId13"/>
          <w:pgSz w:w="11906" w:h="16838" w:code="9"/>
          <w:pgMar w:top="8789" w:right="851" w:bottom="1418" w:left="851" w:header="851" w:footer="567" w:gutter="0"/>
          <w:cols w:space="708"/>
          <w:docGrid w:linePitch="360"/>
        </w:sectPr>
      </w:pPr>
    </w:p>
    <w:p w14:paraId="37220609" w14:textId="77777777" w:rsidR="00D7315D" w:rsidRDefault="00D7315D" w:rsidP="00D7315D">
      <w:pPr>
        <w:pStyle w:val="Contents"/>
        <w:ind w:left="-98"/>
      </w:pPr>
      <w:r>
        <w:lastRenderedPageBreak/>
        <w:t>Revision History</w:t>
      </w:r>
    </w:p>
    <w:tbl>
      <w:tblPr>
        <w:tblW w:w="10204"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Layout w:type="fixed"/>
        <w:tblCellMar>
          <w:top w:w="57" w:type="dxa"/>
          <w:bottom w:w="57" w:type="dxa"/>
        </w:tblCellMar>
        <w:tblLook w:val="01E0" w:firstRow="1" w:lastRow="1" w:firstColumn="1" w:lastColumn="1" w:noHBand="0" w:noVBand="0"/>
      </w:tblPr>
      <w:tblGrid>
        <w:gridCol w:w="2171"/>
        <w:gridCol w:w="1296"/>
        <w:gridCol w:w="1296"/>
        <w:gridCol w:w="5441"/>
      </w:tblGrid>
      <w:tr w:rsidR="00D7315D" w:rsidRPr="0086275C" w14:paraId="3722060E" w14:textId="77777777">
        <w:tc>
          <w:tcPr>
            <w:tcW w:w="1064" w:type="pct"/>
            <w:tcBorders>
              <w:top w:val="single" w:sz="8" w:space="0" w:color="FF9100"/>
              <w:left w:val="single" w:sz="8" w:space="0" w:color="FF9100"/>
              <w:bottom w:val="single" w:sz="8" w:space="0" w:color="FF9100"/>
              <w:right w:val="single" w:sz="8" w:space="0" w:color="FF9100"/>
            </w:tcBorders>
            <w:shd w:val="solid" w:color="FF9100" w:fill="FF9100"/>
          </w:tcPr>
          <w:p w14:paraId="3722060A" w14:textId="77777777" w:rsidR="00D7315D" w:rsidRPr="0086275C" w:rsidRDefault="00D7315D" w:rsidP="00D7315D">
            <w:pPr>
              <w:pStyle w:val="ColumnHeading"/>
              <w:rPr>
                <w:b w:val="0"/>
                <w:caps w:val="0"/>
              </w:rPr>
            </w:pPr>
            <w:r w:rsidRPr="0086275C">
              <w:rPr>
                <w:b w:val="0"/>
                <w:caps w:val="0"/>
              </w:rPr>
              <w:t>Name</w:t>
            </w:r>
          </w:p>
        </w:tc>
        <w:tc>
          <w:tcPr>
            <w:tcW w:w="635" w:type="pct"/>
            <w:tcBorders>
              <w:top w:val="single" w:sz="8" w:space="0" w:color="FF9100"/>
              <w:left w:val="single" w:sz="8" w:space="0" w:color="FF9100"/>
              <w:bottom w:val="single" w:sz="8" w:space="0" w:color="FF9100"/>
              <w:right w:val="single" w:sz="8" w:space="0" w:color="FF9100"/>
            </w:tcBorders>
            <w:shd w:val="solid" w:color="FF9100" w:fill="FF9100"/>
          </w:tcPr>
          <w:p w14:paraId="3722060B" w14:textId="77777777" w:rsidR="00D7315D" w:rsidRPr="0086275C" w:rsidRDefault="00D7315D" w:rsidP="00D7315D">
            <w:pPr>
              <w:pStyle w:val="ColumnHeading"/>
              <w:rPr>
                <w:b w:val="0"/>
                <w:caps w:val="0"/>
              </w:rPr>
            </w:pPr>
            <w:r w:rsidRPr="0086275C">
              <w:rPr>
                <w:b w:val="0"/>
                <w:caps w:val="0"/>
              </w:rPr>
              <w:t>Date</w:t>
            </w:r>
          </w:p>
        </w:tc>
        <w:tc>
          <w:tcPr>
            <w:tcW w:w="635" w:type="pct"/>
            <w:tcBorders>
              <w:top w:val="single" w:sz="8" w:space="0" w:color="FF9100"/>
              <w:left w:val="single" w:sz="8" w:space="0" w:color="FF9100"/>
              <w:bottom w:val="single" w:sz="8" w:space="0" w:color="FF9100"/>
              <w:right w:val="single" w:sz="8" w:space="0" w:color="FF9100"/>
            </w:tcBorders>
            <w:shd w:val="solid" w:color="FF9100" w:fill="FF9100"/>
          </w:tcPr>
          <w:p w14:paraId="3722060C" w14:textId="77777777" w:rsidR="00D7315D" w:rsidRPr="0086275C" w:rsidRDefault="00D7315D" w:rsidP="00D7315D">
            <w:pPr>
              <w:pStyle w:val="ColumnHeading"/>
              <w:rPr>
                <w:b w:val="0"/>
                <w:caps w:val="0"/>
              </w:rPr>
            </w:pPr>
            <w:r w:rsidRPr="0086275C">
              <w:rPr>
                <w:b w:val="0"/>
                <w:caps w:val="0"/>
              </w:rPr>
              <w:t>version</w:t>
            </w:r>
          </w:p>
        </w:tc>
        <w:tc>
          <w:tcPr>
            <w:tcW w:w="2666" w:type="pct"/>
            <w:tcBorders>
              <w:top w:val="single" w:sz="8" w:space="0" w:color="FF9100"/>
              <w:left w:val="single" w:sz="8" w:space="0" w:color="FF9100"/>
              <w:bottom w:val="single" w:sz="8" w:space="0" w:color="FF9100"/>
              <w:right w:val="single" w:sz="8" w:space="0" w:color="FF9100"/>
            </w:tcBorders>
            <w:shd w:val="solid" w:color="FF9100" w:fill="FF9100"/>
          </w:tcPr>
          <w:p w14:paraId="3722060D" w14:textId="77777777" w:rsidR="00D7315D" w:rsidRPr="0086275C" w:rsidRDefault="00D7315D" w:rsidP="00D7315D">
            <w:pPr>
              <w:pStyle w:val="ColumnHeading"/>
              <w:rPr>
                <w:b w:val="0"/>
                <w:caps w:val="0"/>
              </w:rPr>
            </w:pPr>
            <w:r w:rsidRPr="0086275C">
              <w:rPr>
                <w:b w:val="0"/>
                <w:caps w:val="0"/>
              </w:rPr>
              <w:t>Summary of changes</w:t>
            </w:r>
          </w:p>
        </w:tc>
      </w:tr>
      <w:tr w:rsidR="00D7315D" w14:paraId="37220613" w14:textId="77777777">
        <w:tc>
          <w:tcPr>
            <w:tcW w:w="1064" w:type="pct"/>
            <w:tcBorders>
              <w:top w:val="single" w:sz="8" w:space="0" w:color="FF9100"/>
            </w:tcBorders>
          </w:tcPr>
          <w:p w14:paraId="3722060F" w14:textId="6737B4B7" w:rsidR="00D7315D" w:rsidRPr="00DE5D38" w:rsidRDefault="006E4010" w:rsidP="00D7315D">
            <w:pPr>
              <w:pStyle w:val="TableText"/>
            </w:pPr>
            <w:proofErr w:type="spellStart"/>
            <w:r>
              <w:t>Shrinath</w:t>
            </w:r>
            <w:proofErr w:type="spellEnd"/>
            <w:r>
              <w:t xml:space="preserve"> </w:t>
            </w:r>
            <w:proofErr w:type="spellStart"/>
            <w:r>
              <w:t>Kurdekar</w:t>
            </w:r>
            <w:proofErr w:type="spellEnd"/>
          </w:p>
        </w:tc>
        <w:tc>
          <w:tcPr>
            <w:tcW w:w="635" w:type="pct"/>
            <w:tcBorders>
              <w:top w:val="single" w:sz="8" w:space="0" w:color="FF9100"/>
            </w:tcBorders>
          </w:tcPr>
          <w:p w14:paraId="37220610" w14:textId="6E482936" w:rsidR="00D7315D" w:rsidRPr="00DE5D38" w:rsidRDefault="006E4010" w:rsidP="00D7315D">
            <w:pPr>
              <w:pStyle w:val="TableText"/>
            </w:pPr>
            <w:r>
              <w:t>21-April-2017</w:t>
            </w:r>
          </w:p>
        </w:tc>
        <w:tc>
          <w:tcPr>
            <w:tcW w:w="635" w:type="pct"/>
            <w:tcBorders>
              <w:top w:val="single" w:sz="8" w:space="0" w:color="FF9100"/>
            </w:tcBorders>
          </w:tcPr>
          <w:p w14:paraId="37220611" w14:textId="77777777" w:rsidR="00D7315D" w:rsidRPr="00DE5D38" w:rsidRDefault="00650F26" w:rsidP="00D7315D">
            <w:pPr>
              <w:pStyle w:val="TableText"/>
            </w:pPr>
            <w:r>
              <w:t>0.1</w:t>
            </w:r>
          </w:p>
        </w:tc>
        <w:tc>
          <w:tcPr>
            <w:tcW w:w="2666" w:type="pct"/>
          </w:tcPr>
          <w:p w14:paraId="37220612" w14:textId="47503FD7" w:rsidR="00D7315D" w:rsidRPr="00DE5D38" w:rsidRDefault="00650F26" w:rsidP="00D7315D">
            <w:pPr>
              <w:pStyle w:val="TableText"/>
            </w:pPr>
            <w:r>
              <w:t>Initial</w:t>
            </w:r>
            <w:r w:rsidR="006E4010">
              <w:t xml:space="preserve"> – Separated Provisioning procedures from Main PCM </w:t>
            </w:r>
          </w:p>
        </w:tc>
      </w:tr>
      <w:tr w:rsidR="00D7315D" w14:paraId="37220618" w14:textId="77777777">
        <w:tc>
          <w:tcPr>
            <w:tcW w:w="1064" w:type="pct"/>
          </w:tcPr>
          <w:p w14:paraId="37220614" w14:textId="245F5D94" w:rsidR="00D7315D" w:rsidRPr="00DE5D38" w:rsidRDefault="00AC5B06" w:rsidP="00D7315D">
            <w:pPr>
              <w:pStyle w:val="TableText"/>
            </w:pPr>
            <w:proofErr w:type="spellStart"/>
            <w:r>
              <w:t>Shrinath</w:t>
            </w:r>
            <w:proofErr w:type="spellEnd"/>
            <w:r>
              <w:t xml:space="preserve"> </w:t>
            </w:r>
            <w:proofErr w:type="spellStart"/>
            <w:r>
              <w:t>Kurdekar</w:t>
            </w:r>
            <w:proofErr w:type="spellEnd"/>
          </w:p>
        </w:tc>
        <w:tc>
          <w:tcPr>
            <w:tcW w:w="635" w:type="pct"/>
          </w:tcPr>
          <w:p w14:paraId="37220615" w14:textId="7EC8BC95" w:rsidR="00D7315D" w:rsidRPr="00DE5D38" w:rsidRDefault="00AC5B06" w:rsidP="00D7315D">
            <w:pPr>
              <w:pStyle w:val="TableText"/>
            </w:pPr>
            <w:r>
              <w:t>25</w:t>
            </w:r>
            <w:r w:rsidR="00C05190">
              <w:t>-</w:t>
            </w:r>
            <w:r>
              <w:t>April-2017</w:t>
            </w:r>
          </w:p>
        </w:tc>
        <w:tc>
          <w:tcPr>
            <w:tcW w:w="635" w:type="pct"/>
          </w:tcPr>
          <w:p w14:paraId="37220616" w14:textId="49D4CD57" w:rsidR="00D7315D" w:rsidRPr="00DE5D38" w:rsidRDefault="00376194" w:rsidP="00D7315D">
            <w:pPr>
              <w:pStyle w:val="TableText"/>
            </w:pPr>
            <w:r>
              <w:t>0.2</w:t>
            </w:r>
          </w:p>
        </w:tc>
        <w:tc>
          <w:tcPr>
            <w:tcW w:w="2666" w:type="pct"/>
          </w:tcPr>
          <w:p w14:paraId="37220617" w14:textId="350C382A" w:rsidR="00D7315D" w:rsidRPr="00DE5D38" w:rsidRDefault="00376194" w:rsidP="00D7315D">
            <w:pPr>
              <w:pStyle w:val="TableText"/>
            </w:pPr>
            <w:r>
              <w:t xml:space="preserve">Minor updates to post checks </w:t>
            </w:r>
            <w:r w:rsidR="00AD7B49">
              <w:t xml:space="preserve">based on updates from </w:t>
            </w:r>
            <w:proofErr w:type="spellStart"/>
            <w:r w:rsidR="00AD7B49">
              <w:t>Bharath</w:t>
            </w:r>
            <w:proofErr w:type="spellEnd"/>
            <w:r w:rsidR="00AD7B49">
              <w:t xml:space="preserve"> </w:t>
            </w:r>
            <w:r>
              <w:t>for ESX allocation and Issue</w:t>
            </w:r>
            <w:r w:rsidR="00AD7B49">
              <w:t xml:space="preserve"> document</w:t>
            </w:r>
          </w:p>
        </w:tc>
      </w:tr>
      <w:tr w:rsidR="00D7315D" w14:paraId="3722061D" w14:textId="77777777">
        <w:tc>
          <w:tcPr>
            <w:tcW w:w="1064" w:type="pct"/>
          </w:tcPr>
          <w:p w14:paraId="37220619" w14:textId="11508773" w:rsidR="00D7315D" w:rsidRPr="00DE5D38" w:rsidRDefault="00C05190" w:rsidP="00D7315D">
            <w:pPr>
              <w:pStyle w:val="TableText"/>
            </w:pPr>
            <w:proofErr w:type="spellStart"/>
            <w:r>
              <w:t>Shrinath</w:t>
            </w:r>
            <w:proofErr w:type="spellEnd"/>
            <w:r>
              <w:t xml:space="preserve"> </w:t>
            </w:r>
            <w:proofErr w:type="spellStart"/>
            <w:r>
              <w:t>Kurdekar</w:t>
            </w:r>
            <w:proofErr w:type="spellEnd"/>
          </w:p>
        </w:tc>
        <w:tc>
          <w:tcPr>
            <w:tcW w:w="635" w:type="pct"/>
          </w:tcPr>
          <w:p w14:paraId="3722061A" w14:textId="5968F96D" w:rsidR="00D7315D" w:rsidRPr="00DE5D38" w:rsidRDefault="00C05190" w:rsidP="00D7315D">
            <w:pPr>
              <w:pStyle w:val="TableText"/>
            </w:pPr>
            <w:r>
              <w:t>30-June-2017</w:t>
            </w:r>
          </w:p>
        </w:tc>
        <w:tc>
          <w:tcPr>
            <w:tcW w:w="635" w:type="pct"/>
          </w:tcPr>
          <w:p w14:paraId="3722061B" w14:textId="487B7A1D" w:rsidR="00D7315D" w:rsidRPr="00DE5D38" w:rsidRDefault="00C05190" w:rsidP="00D7315D">
            <w:pPr>
              <w:pStyle w:val="TableText"/>
            </w:pPr>
            <w:r>
              <w:t>0.3</w:t>
            </w:r>
          </w:p>
        </w:tc>
        <w:tc>
          <w:tcPr>
            <w:tcW w:w="2666" w:type="pct"/>
          </w:tcPr>
          <w:p w14:paraId="3722061C" w14:textId="440874A4" w:rsidR="00D7315D" w:rsidRPr="00DE5D38" w:rsidRDefault="00C05190" w:rsidP="00D7315D">
            <w:pPr>
              <w:pStyle w:val="TableText"/>
            </w:pPr>
            <w:r>
              <w:t>Added Note on Cross Site Mounts for NFS exports procedures</w:t>
            </w:r>
          </w:p>
        </w:tc>
      </w:tr>
      <w:tr w:rsidR="00D7315D" w14:paraId="37220622" w14:textId="77777777">
        <w:tc>
          <w:tcPr>
            <w:tcW w:w="1064" w:type="pct"/>
          </w:tcPr>
          <w:p w14:paraId="3722061E" w14:textId="11D46E7D" w:rsidR="00D7315D" w:rsidRPr="00DE5D38" w:rsidRDefault="00390E85" w:rsidP="00D7315D">
            <w:pPr>
              <w:pStyle w:val="TableText"/>
            </w:pPr>
            <w:proofErr w:type="spellStart"/>
            <w:ins w:id="4" w:author="Microsoft Office User" w:date="2017-09-12T16:13:00Z">
              <w:r>
                <w:t>Shrinath</w:t>
              </w:r>
              <w:proofErr w:type="spellEnd"/>
              <w:r>
                <w:t xml:space="preserve"> </w:t>
              </w:r>
              <w:proofErr w:type="spellStart"/>
              <w:r>
                <w:t>Kurdekar</w:t>
              </w:r>
            </w:ins>
            <w:proofErr w:type="spellEnd"/>
          </w:p>
        </w:tc>
        <w:tc>
          <w:tcPr>
            <w:tcW w:w="635" w:type="pct"/>
          </w:tcPr>
          <w:p w14:paraId="3722061F" w14:textId="7109F27F" w:rsidR="00D7315D" w:rsidRPr="00DE5D38" w:rsidRDefault="00390E85" w:rsidP="00A25BCD">
            <w:pPr>
              <w:pStyle w:val="TableText"/>
            </w:pPr>
            <w:ins w:id="5" w:author="Microsoft Office User" w:date="2017-09-12T16:13:00Z">
              <w:r>
                <w:t>18-</w:t>
              </w:r>
            </w:ins>
            <w:ins w:id="6" w:author="Microsoft Office User" w:date="2017-09-12T16:14:00Z">
              <w:r w:rsidR="00A25BCD">
                <w:t>Aug</w:t>
              </w:r>
            </w:ins>
            <w:ins w:id="7" w:author="Microsoft Office User" w:date="2017-09-12T16:13:00Z">
              <w:r>
                <w:t>-2017</w:t>
              </w:r>
            </w:ins>
          </w:p>
        </w:tc>
        <w:tc>
          <w:tcPr>
            <w:tcW w:w="635" w:type="pct"/>
          </w:tcPr>
          <w:p w14:paraId="37220620" w14:textId="064771A4" w:rsidR="00D7315D" w:rsidRPr="00DE5D38" w:rsidRDefault="00390E85" w:rsidP="00D7315D">
            <w:pPr>
              <w:pStyle w:val="TableText"/>
            </w:pPr>
            <w:ins w:id="8" w:author="Microsoft Office User" w:date="2017-09-12T16:13:00Z">
              <w:r>
                <w:t>0.4</w:t>
              </w:r>
            </w:ins>
          </w:p>
        </w:tc>
        <w:tc>
          <w:tcPr>
            <w:tcW w:w="2666" w:type="pct"/>
          </w:tcPr>
          <w:p w14:paraId="37220621" w14:textId="25A8DD23" w:rsidR="00D7315D" w:rsidRPr="00DE5D38" w:rsidRDefault="00390E85" w:rsidP="00D7315D">
            <w:pPr>
              <w:pStyle w:val="TableText"/>
            </w:pPr>
            <w:ins w:id="9" w:author="Microsoft Office User" w:date="2017-09-12T16:14:00Z">
              <w:r>
                <w:t xml:space="preserve">Added </w:t>
              </w:r>
              <w:r w:rsidR="00A25BCD">
                <w:t xml:space="preserve">additional pre-requisite steps for key standards check like TRP load, </w:t>
              </w:r>
              <w:proofErr w:type="gramStart"/>
              <w:r w:rsidR="00A25BCD">
                <w:t>Overcommit</w:t>
              </w:r>
              <w:proofErr w:type="gramEnd"/>
              <w:r w:rsidR="00A25BCD">
                <w:t xml:space="preserve"> checks other key standard thresholds</w:t>
              </w:r>
            </w:ins>
          </w:p>
        </w:tc>
      </w:tr>
      <w:tr w:rsidR="00D7315D" w14:paraId="37220627" w14:textId="77777777">
        <w:tc>
          <w:tcPr>
            <w:tcW w:w="1064" w:type="pct"/>
          </w:tcPr>
          <w:p w14:paraId="37220623" w14:textId="77777777" w:rsidR="00D7315D" w:rsidRPr="00DE5D38" w:rsidRDefault="00D7315D" w:rsidP="00D7315D">
            <w:pPr>
              <w:pStyle w:val="TableText"/>
            </w:pPr>
          </w:p>
        </w:tc>
        <w:tc>
          <w:tcPr>
            <w:tcW w:w="635" w:type="pct"/>
          </w:tcPr>
          <w:p w14:paraId="37220624" w14:textId="77777777" w:rsidR="00D7315D" w:rsidRPr="00DE5D38" w:rsidRDefault="00D7315D" w:rsidP="00D7315D">
            <w:pPr>
              <w:pStyle w:val="TableText"/>
            </w:pPr>
          </w:p>
        </w:tc>
        <w:tc>
          <w:tcPr>
            <w:tcW w:w="635" w:type="pct"/>
          </w:tcPr>
          <w:p w14:paraId="37220625" w14:textId="77777777" w:rsidR="00D7315D" w:rsidRPr="00DE5D38" w:rsidRDefault="00D7315D" w:rsidP="00D7315D">
            <w:pPr>
              <w:pStyle w:val="TableText"/>
            </w:pPr>
          </w:p>
        </w:tc>
        <w:tc>
          <w:tcPr>
            <w:tcW w:w="2666" w:type="pct"/>
          </w:tcPr>
          <w:p w14:paraId="37220626" w14:textId="77777777" w:rsidR="00D7315D" w:rsidRPr="00DE5D38" w:rsidRDefault="00D7315D" w:rsidP="00D7315D">
            <w:pPr>
              <w:pStyle w:val="TableText"/>
            </w:pPr>
          </w:p>
        </w:tc>
      </w:tr>
      <w:tr w:rsidR="00D7315D" w14:paraId="3722062C" w14:textId="77777777">
        <w:tc>
          <w:tcPr>
            <w:tcW w:w="1064" w:type="pct"/>
          </w:tcPr>
          <w:p w14:paraId="37220628" w14:textId="77777777" w:rsidR="00D7315D" w:rsidRPr="00DE5D38" w:rsidRDefault="00D7315D" w:rsidP="00D7315D">
            <w:pPr>
              <w:pStyle w:val="TableText"/>
            </w:pPr>
          </w:p>
        </w:tc>
        <w:tc>
          <w:tcPr>
            <w:tcW w:w="635" w:type="pct"/>
          </w:tcPr>
          <w:p w14:paraId="37220629" w14:textId="77777777" w:rsidR="00D7315D" w:rsidRPr="00DE5D38" w:rsidRDefault="00D7315D" w:rsidP="00D7315D">
            <w:pPr>
              <w:pStyle w:val="TableText"/>
            </w:pPr>
          </w:p>
        </w:tc>
        <w:tc>
          <w:tcPr>
            <w:tcW w:w="635" w:type="pct"/>
          </w:tcPr>
          <w:p w14:paraId="3722062A" w14:textId="77777777" w:rsidR="00D7315D" w:rsidRPr="00DE5D38" w:rsidRDefault="00D7315D" w:rsidP="00D7315D">
            <w:pPr>
              <w:pStyle w:val="TableText"/>
            </w:pPr>
          </w:p>
        </w:tc>
        <w:tc>
          <w:tcPr>
            <w:tcW w:w="2666" w:type="pct"/>
          </w:tcPr>
          <w:p w14:paraId="3722062B" w14:textId="77777777" w:rsidR="00D7315D" w:rsidRPr="00DE5D38" w:rsidRDefault="00D7315D" w:rsidP="00D7315D">
            <w:pPr>
              <w:pStyle w:val="TableText"/>
            </w:pPr>
          </w:p>
        </w:tc>
      </w:tr>
      <w:tr w:rsidR="00D7315D" w14:paraId="37220631" w14:textId="77777777">
        <w:tc>
          <w:tcPr>
            <w:tcW w:w="1064" w:type="pct"/>
          </w:tcPr>
          <w:p w14:paraId="3722062D" w14:textId="77777777" w:rsidR="00D7315D" w:rsidRPr="00DE5D38" w:rsidRDefault="00D7315D" w:rsidP="00D7315D">
            <w:pPr>
              <w:pStyle w:val="TableText"/>
            </w:pPr>
          </w:p>
        </w:tc>
        <w:tc>
          <w:tcPr>
            <w:tcW w:w="635" w:type="pct"/>
          </w:tcPr>
          <w:p w14:paraId="3722062E" w14:textId="77777777" w:rsidR="00D7315D" w:rsidRPr="00DE5D38" w:rsidRDefault="00D7315D" w:rsidP="00D7315D">
            <w:pPr>
              <w:pStyle w:val="TableText"/>
            </w:pPr>
          </w:p>
        </w:tc>
        <w:tc>
          <w:tcPr>
            <w:tcW w:w="635" w:type="pct"/>
          </w:tcPr>
          <w:p w14:paraId="3722062F" w14:textId="77777777" w:rsidR="00D7315D" w:rsidRPr="00DE5D38" w:rsidRDefault="00D7315D" w:rsidP="00D7315D">
            <w:pPr>
              <w:pStyle w:val="TableText"/>
            </w:pPr>
          </w:p>
        </w:tc>
        <w:tc>
          <w:tcPr>
            <w:tcW w:w="2666" w:type="pct"/>
          </w:tcPr>
          <w:p w14:paraId="37220630" w14:textId="77777777" w:rsidR="00D7315D" w:rsidRPr="00DE5D38" w:rsidRDefault="00D7315D" w:rsidP="00D7315D">
            <w:pPr>
              <w:pStyle w:val="TableText"/>
            </w:pPr>
          </w:p>
        </w:tc>
      </w:tr>
    </w:tbl>
    <w:p w14:paraId="37220632" w14:textId="77777777" w:rsidR="00D7315D" w:rsidRDefault="00D7315D"/>
    <w:p w14:paraId="37220633" w14:textId="77777777" w:rsidR="00D7315D" w:rsidRDefault="00D7315D"/>
    <w:p w14:paraId="37220634" w14:textId="77777777" w:rsidR="00D7315D" w:rsidRDefault="00D7315D" w:rsidP="00D7315D">
      <w:pPr>
        <w:pStyle w:val="Contents"/>
        <w:ind w:left="-112"/>
      </w:pPr>
      <w:r>
        <w:t>Review History</w:t>
      </w:r>
    </w:p>
    <w:tbl>
      <w:tblPr>
        <w:tblW w:w="10204"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bottom w:w="57" w:type="dxa"/>
        </w:tblCellMar>
        <w:tblLook w:val="01E0" w:firstRow="1" w:lastRow="1" w:firstColumn="1" w:lastColumn="1" w:noHBand="0" w:noVBand="0"/>
      </w:tblPr>
      <w:tblGrid>
        <w:gridCol w:w="2171"/>
        <w:gridCol w:w="1537"/>
        <w:gridCol w:w="1271"/>
        <w:gridCol w:w="1112"/>
        <w:gridCol w:w="4113"/>
      </w:tblGrid>
      <w:tr w:rsidR="00D7315D" w:rsidRPr="0086275C" w14:paraId="3722063B" w14:textId="77777777">
        <w:tc>
          <w:tcPr>
            <w:tcW w:w="1810" w:type="dxa"/>
            <w:tcBorders>
              <w:top w:val="single" w:sz="8" w:space="0" w:color="FF9100"/>
              <w:left w:val="single" w:sz="8" w:space="0" w:color="FF9100"/>
              <w:bottom w:val="single" w:sz="8" w:space="0" w:color="FF9100"/>
              <w:right w:val="single" w:sz="8" w:space="0" w:color="FF9100"/>
            </w:tcBorders>
            <w:shd w:val="solid" w:color="FF9100" w:fill="FF9100"/>
          </w:tcPr>
          <w:p w14:paraId="37220635" w14:textId="77777777" w:rsidR="00D7315D" w:rsidRPr="0086275C" w:rsidRDefault="00D7315D" w:rsidP="00D7315D">
            <w:pPr>
              <w:pStyle w:val="ColumnHeading"/>
              <w:rPr>
                <w:b w:val="0"/>
                <w:caps w:val="0"/>
              </w:rPr>
            </w:pPr>
            <w:r w:rsidRPr="0086275C">
              <w:rPr>
                <w:b w:val="0"/>
                <w:caps w:val="0"/>
              </w:rPr>
              <w:t>Reviewer Name</w:t>
            </w:r>
          </w:p>
        </w:tc>
        <w:tc>
          <w:tcPr>
            <w:tcW w:w="1281" w:type="dxa"/>
            <w:tcBorders>
              <w:top w:val="single" w:sz="8" w:space="0" w:color="FF9100"/>
              <w:left w:val="single" w:sz="8" w:space="0" w:color="FF9100"/>
              <w:bottom w:val="single" w:sz="8" w:space="0" w:color="FF9100"/>
              <w:right w:val="single" w:sz="8" w:space="0" w:color="FF9100"/>
            </w:tcBorders>
            <w:shd w:val="solid" w:color="FF9100" w:fill="FF9100"/>
          </w:tcPr>
          <w:p w14:paraId="37220636" w14:textId="77777777" w:rsidR="00D7315D" w:rsidRPr="0086275C" w:rsidRDefault="00D7315D" w:rsidP="00D7315D">
            <w:pPr>
              <w:pStyle w:val="ColumnHeading"/>
              <w:rPr>
                <w:b w:val="0"/>
                <w:caps w:val="0"/>
              </w:rPr>
            </w:pPr>
            <w:r w:rsidRPr="0086275C">
              <w:rPr>
                <w:b w:val="0"/>
                <w:caps w:val="0"/>
              </w:rPr>
              <w:t>Doc Version Reviewed</w:t>
            </w:r>
          </w:p>
        </w:tc>
        <w:tc>
          <w:tcPr>
            <w:tcW w:w="1059" w:type="dxa"/>
            <w:tcBorders>
              <w:top w:val="single" w:sz="8" w:space="0" w:color="FF9100"/>
              <w:left w:val="single" w:sz="8" w:space="0" w:color="FF9100"/>
              <w:bottom w:val="single" w:sz="8" w:space="0" w:color="FF9100"/>
              <w:right w:val="single" w:sz="8" w:space="0" w:color="FF9100"/>
            </w:tcBorders>
            <w:shd w:val="solid" w:color="FF9100" w:fill="FF9100"/>
          </w:tcPr>
          <w:p w14:paraId="37220637" w14:textId="77777777" w:rsidR="00D7315D" w:rsidRPr="0086275C" w:rsidRDefault="00D7315D" w:rsidP="00D7315D">
            <w:pPr>
              <w:pStyle w:val="ColumnHeading"/>
              <w:rPr>
                <w:b w:val="0"/>
                <w:caps w:val="0"/>
              </w:rPr>
            </w:pPr>
            <w:r w:rsidRPr="0086275C">
              <w:rPr>
                <w:b w:val="0"/>
                <w:caps w:val="0"/>
              </w:rPr>
              <w:t>Date Sent for review</w:t>
            </w:r>
          </w:p>
        </w:tc>
        <w:tc>
          <w:tcPr>
            <w:tcW w:w="927" w:type="dxa"/>
            <w:tcBorders>
              <w:top w:val="single" w:sz="8" w:space="0" w:color="FF9100"/>
              <w:left w:val="single" w:sz="8" w:space="0" w:color="FF9100"/>
              <w:bottom w:val="single" w:sz="8" w:space="0" w:color="FF9100"/>
              <w:right w:val="single" w:sz="8" w:space="0" w:color="FF9100"/>
            </w:tcBorders>
            <w:shd w:val="solid" w:color="FF9100" w:fill="FF9100"/>
          </w:tcPr>
          <w:p w14:paraId="37220638" w14:textId="77777777" w:rsidR="00D7315D" w:rsidRPr="0086275C" w:rsidRDefault="00D7315D" w:rsidP="00D7315D">
            <w:pPr>
              <w:pStyle w:val="ColumnHeading"/>
              <w:rPr>
                <w:b w:val="0"/>
                <w:caps w:val="0"/>
              </w:rPr>
            </w:pPr>
            <w:r w:rsidRPr="0086275C">
              <w:rPr>
                <w:b w:val="0"/>
                <w:caps w:val="0"/>
              </w:rPr>
              <w:t>Date Review Filed</w:t>
            </w:r>
          </w:p>
        </w:tc>
        <w:tc>
          <w:tcPr>
            <w:tcW w:w="3428" w:type="dxa"/>
            <w:tcBorders>
              <w:top w:val="single" w:sz="8" w:space="0" w:color="FF9100"/>
              <w:left w:val="single" w:sz="8" w:space="0" w:color="FF9100"/>
              <w:bottom w:val="single" w:sz="8" w:space="0" w:color="FF9100"/>
              <w:right w:val="single" w:sz="8" w:space="0" w:color="FF9100"/>
            </w:tcBorders>
            <w:shd w:val="solid" w:color="FF9100" w:fill="FF9100"/>
          </w:tcPr>
          <w:p w14:paraId="37220639" w14:textId="77777777" w:rsidR="00D7315D" w:rsidRPr="0086275C" w:rsidRDefault="00D7315D" w:rsidP="00D7315D">
            <w:pPr>
              <w:pStyle w:val="ColumnHeading"/>
              <w:rPr>
                <w:b w:val="0"/>
                <w:caps w:val="0"/>
              </w:rPr>
            </w:pPr>
            <w:r w:rsidRPr="0086275C">
              <w:rPr>
                <w:b w:val="0"/>
                <w:caps w:val="0"/>
              </w:rPr>
              <w:t>Approved/Rejected</w:t>
            </w:r>
          </w:p>
          <w:p w14:paraId="3722063A" w14:textId="77777777" w:rsidR="00D7315D" w:rsidRPr="0086275C" w:rsidRDefault="00D7315D" w:rsidP="00D7315D">
            <w:pPr>
              <w:pStyle w:val="ColumnHeading"/>
              <w:rPr>
                <w:b w:val="0"/>
                <w:caps w:val="0"/>
              </w:rPr>
            </w:pPr>
            <w:r w:rsidRPr="0086275C">
              <w:rPr>
                <w:b w:val="0"/>
                <w:caps w:val="0"/>
              </w:rPr>
              <w:t>(with Reasons)</w:t>
            </w:r>
          </w:p>
        </w:tc>
      </w:tr>
      <w:tr w:rsidR="00D7315D" w14:paraId="37220641" w14:textId="77777777">
        <w:tc>
          <w:tcPr>
            <w:tcW w:w="1810" w:type="dxa"/>
            <w:tcBorders>
              <w:top w:val="single" w:sz="8" w:space="0" w:color="FF9100"/>
            </w:tcBorders>
          </w:tcPr>
          <w:p w14:paraId="3722063C" w14:textId="0F85D03D" w:rsidR="00D7315D" w:rsidRDefault="00AD7B49" w:rsidP="00D7315D">
            <w:pPr>
              <w:pStyle w:val="TableText"/>
            </w:pPr>
            <w:r>
              <w:t>Storage-support</w:t>
            </w:r>
          </w:p>
        </w:tc>
        <w:tc>
          <w:tcPr>
            <w:tcW w:w="1281" w:type="dxa"/>
            <w:tcBorders>
              <w:top w:val="single" w:sz="8" w:space="0" w:color="FF9100"/>
            </w:tcBorders>
          </w:tcPr>
          <w:p w14:paraId="3722063D" w14:textId="1B92702E" w:rsidR="00D7315D" w:rsidRDefault="00AD7B49" w:rsidP="00D7315D">
            <w:pPr>
              <w:pStyle w:val="TableText"/>
            </w:pPr>
            <w:r>
              <w:t>0.2</w:t>
            </w:r>
          </w:p>
        </w:tc>
        <w:tc>
          <w:tcPr>
            <w:tcW w:w="1059" w:type="dxa"/>
            <w:tcBorders>
              <w:top w:val="single" w:sz="8" w:space="0" w:color="FF9100"/>
            </w:tcBorders>
          </w:tcPr>
          <w:p w14:paraId="3722063E" w14:textId="5BE65B24" w:rsidR="00D7315D" w:rsidRDefault="00AD7B49" w:rsidP="00D7315D">
            <w:pPr>
              <w:pStyle w:val="TableText"/>
            </w:pPr>
            <w:r>
              <w:t>26-April-2017</w:t>
            </w:r>
          </w:p>
        </w:tc>
        <w:tc>
          <w:tcPr>
            <w:tcW w:w="927" w:type="dxa"/>
          </w:tcPr>
          <w:p w14:paraId="3722063F" w14:textId="77777777" w:rsidR="00D7315D" w:rsidRDefault="00D7315D" w:rsidP="00D7315D">
            <w:pPr>
              <w:pStyle w:val="TableText"/>
            </w:pPr>
          </w:p>
        </w:tc>
        <w:tc>
          <w:tcPr>
            <w:tcW w:w="3428" w:type="dxa"/>
          </w:tcPr>
          <w:p w14:paraId="37220640" w14:textId="77777777" w:rsidR="00D7315D" w:rsidRDefault="00D7315D" w:rsidP="00D7315D">
            <w:pPr>
              <w:pStyle w:val="TableText"/>
            </w:pPr>
          </w:p>
        </w:tc>
      </w:tr>
      <w:tr w:rsidR="00D7315D" w14:paraId="37220647" w14:textId="77777777">
        <w:tc>
          <w:tcPr>
            <w:tcW w:w="1810" w:type="dxa"/>
          </w:tcPr>
          <w:p w14:paraId="37220642" w14:textId="6AA9B2EB" w:rsidR="00D7315D" w:rsidRDefault="00C05190" w:rsidP="00D7315D">
            <w:pPr>
              <w:pStyle w:val="TableText"/>
            </w:pPr>
            <w:r>
              <w:t>Storage-Support</w:t>
            </w:r>
          </w:p>
        </w:tc>
        <w:tc>
          <w:tcPr>
            <w:tcW w:w="1281" w:type="dxa"/>
          </w:tcPr>
          <w:p w14:paraId="37220643" w14:textId="0B41E09A" w:rsidR="00D7315D" w:rsidRDefault="00C05190" w:rsidP="00D7315D">
            <w:pPr>
              <w:pStyle w:val="TableText"/>
            </w:pPr>
            <w:r>
              <w:t>0.3</w:t>
            </w:r>
          </w:p>
        </w:tc>
        <w:tc>
          <w:tcPr>
            <w:tcW w:w="1059" w:type="dxa"/>
          </w:tcPr>
          <w:p w14:paraId="37220644" w14:textId="795237C1" w:rsidR="00D7315D" w:rsidRDefault="00C05190" w:rsidP="00D7315D">
            <w:pPr>
              <w:pStyle w:val="TableText"/>
            </w:pPr>
            <w:r>
              <w:t>30-June-2017</w:t>
            </w:r>
          </w:p>
        </w:tc>
        <w:tc>
          <w:tcPr>
            <w:tcW w:w="927" w:type="dxa"/>
          </w:tcPr>
          <w:p w14:paraId="37220645" w14:textId="77777777" w:rsidR="00D7315D" w:rsidRDefault="00D7315D" w:rsidP="00D7315D">
            <w:pPr>
              <w:pStyle w:val="TableText"/>
            </w:pPr>
          </w:p>
        </w:tc>
        <w:tc>
          <w:tcPr>
            <w:tcW w:w="3428" w:type="dxa"/>
          </w:tcPr>
          <w:p w14:paraId="37220646" w14:textId="77777777" w:rsidR="00D7315D" w:rsidRDefault="00D7315D" w:rsidP="00D7315D">
            <w:pPr>
              <w:pStyle w:val="TableText"/>
            </w:pPr>
          </w:p>
        </w:tc>
      </w:tr>
      <w:tr w:rsidR="00D7315D" w14:paraId="3722064D" w14:textId="77777777">
        <w:tc>
          <w:tcPr>
            <w:tcW w:w="1810" w:type="dxa"/>
          </w:tcPr>
          <w:p w14:paraId="37220648" w14:textId="64A33443" w:rsidR="00D7315D" w:rsidRDefault="004A0EE4" w:rsidP="00D7315D">
            <w:pPr>
              <w:pStyle w:val="TableText"/>
            </w:pPr>
            <w:ins w:id="10" w:author="Microsoft Office User" w:date="2017-09-13T12:07:00Z">
              <w:r>
                <w:t>Storage-Support, DCO-STO-SUPP-MGMT</w:t>
              </w:r>
            </w:ins>
          </w:p>
        </w:tc>
        <w:tc>
          <w:tcPr>
            <w:tcW w:w="1281" w:type="dxa"/>
          </w:tcPr>
          <w:p w14:paraId="37220649" w14:textId="6418EBD8" w:rsidR="00D7315D" w:rsidRDefault="004A0EE4" w:rsidP="00D7315D">
            <w:pPr>
              <w:pStyle w:val="TableText"/>
            </w:pPr>
            <w:ins w:id="11" w:author="Microsoft Office User" w:date="2017-09-13T12:07:00Z">
              <w:r>
                <w:t>0.3</w:t>
              </w:r>
            </w:ins>
          </w:p>
        </w:tc>
        <w:tc>
          <w:tcPr>
            <w:tcW w:w="1059" w:type="dxa"/>
          </w:tcPr>
          <w:p w14:paraId="3722064A" w14:textId="2B1CA0D3" w:rsidR="00D7315D" w:rsidRDefault="004A0EE4" w:rsidP="00D7315D">
            <w:pPr>
              <w:pStyle w:val="TableText"/>
            </w:pPr>
            <w:ins w:id="12" w:author="Microsoft Office User" w:date="2017-09-13T12:07:00Z">
              <w:r>
                <w:t>13-Sep-2017</w:t>
              </w:r>
            </w:ins>
          </w:p>
        </w:tc>
        <w:tc>
          <w:tcPr>
            <w:tcW w:w="927" w:type="dxa"/>
          </w:tcPr>
          <w:p w14:paraId="3722064B" w14:textId="77777777" w:rsidR="00D7315D" w:rsidRDefault="00D7315D" w:rsidP="00D7315D">
            <w:pPr>
              <w:pStyle w:val="TableText"/>
            </w:pPr>
          </w:p>
        </w:tc>
        <w:tc>
          <w:tcPr>
            <w:tcW w:w="3428" w:type="dxa"/>
          </w:tcPr>
          <w:p w14:paraId="3722064C" w14:textId="77777777" w:rsidR="00D7315D" w:rsidRDefault="00D7315D" w:rsidP="00D7315D">
            <w:pPr>
              <w:pStyle w:val="TableText"/>
            </w:pPr>
          </w:p>
        </w:tc>
      </w:tr>
      <w:tr w:rsidR="00D7315D" w14:paraId="37220653" w14:textId="77777777">
        <w:tc>
          <w:tcPr>
            <w:tcW w:w="1810" w:type="dxa"/>
          </w:tcPr>
          <w:p w14:paraId="3722064E" w14:textId="77777777" w:rsidR="00D7315D" w:rsidRDefault="00D7315D" w:rsidP="00D7315D">
            <w:pPr>
              <w:pStyle w:val="TableText"/>
            </w:pPr>
          </w:p>
        </w:tc>
        <w:tc>
          <w:tcPr>
            <w:tcW w:w="1281" w:type="dxa"/>
          </w:tcPr>
          <w:p w14:paraId="3722064F" w14:textId="77777777" w:rsidR="00D7315D" w:rsidRDefault="00D7315D" w:rsidP="00D7315D">
            <w:pPr>
              <w:pStyle w:val="TableText"/>
            </w:pPr>
          </w:p>
        </w:tc>
        <w:tc>
          <w:tcPr>
            <w:tcW w:w="1059" w:type="dxa"/>
          </w:tcPr>
          <w:p w14:paraId="37220650" w14:textId="77777777" w:rsidR="00D7315D" w:rsidRDefault="00D7315D" w:rsidP="00D7315D">
            <w:pPr>
              <w:pStyle w:val="TableText"/>
            </w:pPr>
          </w:p>
        </w:tc>
        <w:tc>
          <w:tcPr>
            <w:tcW w:w="927" w:type="dxa"/>
          </w:tcPr>
          <w:p w14:paraId="37220651" w14:textId="77777777" w:rsidR="00D7315D" w:rsidRDefault="00D7315D" w:rsidP="00D7315D">
            <w:pPr>
              <w:pStyle w:val="TableText"/>
            </w:pPr>
          </w:p>
        </w:tc>
        <w:tc>
          <w:tcPr>
            <w:tcW w:w="3428" w:type="dxa"/>
          </w:tcPr>
          <w:p w14:paraId="37220652" w14:textId="77777777" w:rsidR="00D7315D" w:rsidRDefault="00D7315D" w:rsidP="00D7315D">
            <w:pPr>
              <w:pStyle w:val="TableText"/>
            </w:pPr>
          </w:p>
        </w:tc>
      </w:tr>
      <w:tr w:rsidR="00D7315D" w14:paraId="37220659" w14:textId="77777777">
        <w:tc>
          <w:tcPr>
            <w:tcW w:w="1810" w:type="dxa"/>
          </w:tcPr>
          <w:p w14:paraId="37220654" w14:textId="77777777" w:rsidR="00D7315D" w:rsidRDefault="00D7315D" w:rsidP="00D7315D">
            <w:pPr>
              <w:pStyle w:val="TableText"/>
            </w:pPr>
          </w:p>
        </w:tc>
        <w:tc>
          <w:tcPr>
            <w:tcW w:w="1281" w:type="dxa"/>
          </w:tcPr>
          <w:p w14:paraId="37220655" w14:textId="77777777" w:rsidR="00D7315D" w:rsidRDefault="00D7315D" w:rsidP="00D7315D">
            <w:pPr>
              <w:pStyle w:val="TableText"/>
            </w:pPr>
          </w:p>
        </w:tc>
        <w:tc>
          <w:tcPr>
            <w:tcW w:w="1059" w:type="dxa"/>
          </w:tcPr>
          <w:p w14:paraId="37220656" w14:textId="77777777" w:rsidR="00D7315D" w:rsidRDefault="00D7315D" w:rsidP="00D7315D">
            <w:pPr>
              <w:pStyle w:val="TableText"/>
            </w:pPr>
          </w:p>
        </w:tc>
        <w:tc>
          <w:tcPr>
            <w:tcW w:w="927" w:type="dxa"/>
          </w:tcPr>
          <w:p w14:paraId="37220657" w14:textId="77777777" w:rsidR="00D7315D" w:rsidRDefault="00D7315D" w:rsidP="00D7315D">
            <w:pPr>
              <w:pStyle w:val="TableText"/>
            </w:pPr>
          </w:p>
        </w:tc>
        <w:tc>
          <w:tcPr>
            <w:tcW w:w="3428" w:type="dxa"/>
          </w:tcPr>
          <w:p w14:paraId="37220658" w14:textId="77777777" w:rsidR="00D7315D" w:rsidRDefault="00D7315D" w:rsidP="00D7315D">
            <w:pPr>
              <w:pStyle w:val="TableText"/>
            </w:pPr>
          </w:p>
        </w:tc>
      </w:tr>
      <w:tr w:rsidR="00D7315D" w14:paraId="3722065F" w14:textId="77777777">
        <w:tc>
          <w:tcPr>
            <w:tcW w:w="1810" w:type="dxa"/>
          </w:tcPr>
          <w:p w14:paraId="3722065A" w14:textId="77777777" w:rsidR="00D7315D" w:rsidRDefault="00D7315D" w:rsidP="00D7315D">
            <w:pPr>
              <w:pStyle w:val="TableText"/>
            </w:pPr>
          </w:p>
        </w:tc>
        <w:tc>
          <w:tcPr>
            <w:tcW w:w="1281" w:type="dxa"/>
          </w:tcPr>
          <w:p w14:paraId="3722065B" w14:textId="77777777" w:rsidR="00D7315D" w:rsidRDefault="00D7315D" w:rsidP="00D7315D">
            <w:pPr>
              <w:pStyle w:val="TableText"/>
            </w:pPr>
          </w:p>
        </w:tc>
        <w:tc>
          <w:tcPr>
            <w:tcW w:w="1059" w:type="dxa"/>
          </w:tcPr>
          <w:p w14:paraId="3722065C" w14:textId="77777777" w:rsidR="00D7315D" w:rsidRDefault="00D7315D" w:rsidP="00D7315D">
            <w:pPr>
              <w:pStyle w:val="TableText"/>
            </w:pPr>
          </w:p>
        </w:tc>
        <w:tc>
          <w:tcPr>
            <w:tcW w:w="927" w:type="dxa"/>
          </w:tcPr>
          <w:p w14:paraId="3722065D" w14:textId="77777777" w:rsidR="00D7315D" w:rsidRDefault="00D7315D" w:rsidP="00D7315D">
            <w:pPr>
              <w:pStyle w:val="TableText"/>
            </w:pPr>
          </w:p>
        </w:tc>
        <w:tc>
          <w:tcPr>
            <w:tcW w:w="3428" w:type="dxa"/>
          </w:tcPr>
          <w:p w14:paraId="3722065E" w14:textId="77777777" w:rsidR="00D7315D" w:rsidRDefault="00D7315D" w:rsidP="00D7315D">
            <w:pPr>
              <w:pStyle w:val="TableText"/>
            </w:pPr>
          </w:p>
        </w:tc>
      </w:tr>
      <w:tr w:rsidR="00D7315D" w14:paraId="37220665" w14:textId="77777777">
        <w:tc>
          <w:tcPr>
            <w:tcW w:w="1810" w:type="dxa"/>
          </w:tcPr>
          <w:p w14:paraId="37220660" w14:textId="77777777" w:rsidR="00D7315D" w:rsidRDefault="00D7315D" w:rsidP="00D7315D">
            <w:pPr>
              <w:pStyle w:val="TableText"/>
            </w:pPr>
          </w:p>
        </w:tc>
        <w:tc>
          <w:tcPr>
            <w:tcW w:w="1281" w:type="dxa"/>
          </w:tcPr>
          <w:p w14:paraId="37220661" w14:textId="77777777" w:rsidR="00D7315D" w:rsidRDefault="00D7315D" w:rsidP="00D7315D">
            <w:pPr>
              <w:pStyle w:val="TableText"/>
            </w:pPr>
          </w:p>
        </w:tc>
        <w:tc>
          <w:tcPr>
            <w:tcW w:w="1059" w:type="dxa"/>
          </w:tcPr>
          <w:p w14:paraId="37220662" w14:textId="77777777" w:rsidR="00D7315D" w:rsidRDefault="00D7315D" w:rsidP="00D7315D">
            <w:pPr>
              <w:pStyle w:val="TableText"/>
            </w:pPr>
          </w:p>
        </w:tc>
        <w:tc>
          <w:tcPr>
            <w:tcW w:w="927" w:type="dxa"/>
          </w:tcPr>
          <w:p w14:paraId="37220663" w14:textId="77777777" w:rsidR="00D7315D" w:rsidRDefault="00D7315D" w:rsidP="00D7315D">
            <w:pPr>
              <w:pStyle w:val="TableText"/>
            </w:pPr>
          </w:p>
        </w:tc>
        <w:tc>
          <w:tcPr>
            <w:tcW w:w="3428" w:type="dxa"/>
          </w:tcPr>
          <w:p w14:paraId="37220664" w14:textId="77777777" w:rsidR="00D7315D" w:rsidRDefault="00D7315D" w:rsidP="00D7315D">
            <w:pPr>
              <w:pStyle w:val="TableText"/>
            </w:pPr>
          </w:p>
        </w:tc>
      </w:tr>
    </w:tbl>
    <w:p w14:paraId="37220666" w14:textId="77777777" w:rsidR="00D7315D" w:rsidRDefault="00D7315D" w:rsidP="00D7315D"/>
    <w:p w14:paraId="37220667" w14:textId="77777777" w:rsidR="00D7315D" w:rsidRPr="00DE5D38" w:rsidRDefault="00D7315D" w:rsidP="00D7315D"/>
    <w:p w14:paraId="37220668" w14:textId="77777777" w:rsidR="00D7315D" w:rsidRDefault="00D7315D" w:rsidP="00D7315D">
      <w:pPr>
        <w:pStyle w:val="Note"/>
        <w:tabs>
          <w:tab w:val="clear" w:pos="1418"/>
          <w:tab w:val="num" w:pos="720"/>
        </w:tabs>
      </w:pPr>
      <w:r w:rsidRPr="004D6490">
        <w:t>It is the author’s responsibility to send this document out for review, making entries into columns 1-3</w:t>
      </w:r>
    </w:p>
    <w:p w14:paraId="37220669" w14:textId="77777777" w:rsidR="00D7315D" w:rsidRDefault="00D7315D" w:rsidP="00D7315D"/>
    <w:p w14:paraId="3722066A" w14:textId="77777777" w:rsidR="00D7315D" w:rsidRPr="004D6490" w:rsidRDefault="00D7315D" w:rsidP="00D7315D">
      <w:pPr>
        <w:pStyle w:val="Note"/>
        <w:tabs>
          <w:tab w:val="clear" w:pos="1418"/>
          <w:tab w:val="num" w:pos="720"/>
        </w:tabs>
      </w:pPr>
      <w:r w:rsidRPr="004D6490">
        <w:t>It is the reviewers’ responsibility to complete columns 4-5 and return the reviewed document to the author</w:t>
      </w:r>
    </w:p>
    <w:p w14:paraId="3722066B" w14:textId="77777777" w:rsidR="00D7315D" w:rsidRDefault="00D7315D" w:rsidP="00D7315D"/>
    <w:p w14:paraId="3722066C" w14:textId="77777777" w:rsidR="00D7315D" w:rsidRPr="004D6490" w:rsidRDefault="00D7315D" w:rsidP="00D7315D">
      <w:pPr>
        <w:sectPr w:rsidR="00D7315D" w:rsidRPr="004D6490">
          <w:headerReference w:type="default" r:id="rId14"/>
          <w:footerReference w:type="default" r:id="rId15"/>
          <w:pgSz w:w="11906" w:h="16838" w:code="9"/>
          <w:pgMar w:top="1418" w:right="851" w:bottom="1985" w:left="851" w:header="709" w:footer="567" w:gutter="0"/>
          <w:cols w:space="708"/>
          <w:docGrid w:linePitch="360"/>
        </w:sectPr>
      </w:pPr>
    </w:p>
    <w:p w14:paraId="3722066D" w14:textId="77777777" w:rsidR="00D7315D" w:rsidRDefault="00D7315D" w:rsidP="00D7315D">
      <w:pPr>
        <w:pStyle w:val="Contents"/>
        <w:ind w:left="-280"/>
      </w:pPr>
      <w:r>
        <w:lastRenderedPageBreak/>
        <w:t>Contents</w:t>
      </w:r>
    </w:p>
    <w:p w14:paraId="2A7162C4" w14:textId="77777777" w:rsidR="00354CAD" w:rsidRDefault="00D7315D">
      <w:pPr>
        <w:pStyle w:val="TOC1"/>
        <w:rPr>
          <w:rFonts w:asciiTheme="minorHAnsi" w:eastAsiaTheme="minorEastAsia" w:hAnsiTheme="minorHAnsi" w:cstheme="minorBidi"/>
          <w:noProof/>
          <w:color w:val="auto"/>
          <w:sz w:val="24"/>
          <w:lang w:val="en-US" w:eastAsia="en-US"/>
        </w:rPr>
      </w:pPr>
      <w:r>
        <w:fldChar w:fldCharType="begin"/>
      </w:r>
      <w:r>
        <w:instrText xml:space="preserve"> toc \t "Heading 1,1, Heading 2,2, Heading 3,3, Plain Heading,1" \h </w:instrText>
      </w:r>
      <w:r>
        <w:fldChar w:fldCharType="separate"/>
      </w:r>
      <w:hyperlink w:anchor="_Toc480543178" w:history="1">
        <w:r w:rsidR="00354CAD" w:rsidRPr="0090478F">
          <w:rPr>
            <w:rStyle w:val="Hyperlink"/>
            <w:noProof/>
          </w:rPr>
          <w:t>About this document</w:t>
        </w:r>
        <w:r w:rsidR="00354CAD">
          <w:rPr>
            <w:noProof/>
          </w:rPr>
          <w:tab/>
        </w:r>
        <w:r w:rsidR="00354CAD">
          <w:rPr>
            <w:noProof/>
          </w:rPr>
          <w:fldChar w:fldCharType="begin"/>
        </w:r>
        <w:r w:rsidR="00354CAD">
          <w:rPr>
            <w:noProof/>
          </w:rPr>
          <w:instrText xml:space="preserve"> PAGEREF _Toc480543178 \h </w:instrText>
        </w:r>
        <w:r w:rsidR="00354CAD">
          <w:rPr>
            <w:noProof/>
          </w:rPr>
        </w:r>
        <w:r w:rsidR="00354CAD">
          <w:rPr>
            <w:noProof/>
          </w:rPr>
          <w:fldChar w:fldCharType="separate"/>
        </w:r>
        <w:r w:rsidR="00161F95">
          <w:rPr>
            <w:noProof/>
          </w:rPr>
          <w:t>4</w:t>
        </w:r>
        <w:r w:rsidR="00354CAD">
          <w:rPr>
            <w:noProof/>
          </w:rPr>
          <w:fldChar w:fldCharType="end"/>
        </w:r>
      </w:hyperlink>
    </w:p>
    <w:p w14:paraId="5AE6C45B" w14:textId="77777777" w:rsidR="00354CAD" w:rsidRDefault="008001AF">
      <w:pPr>
        <w:pStyle w:val="TOC2"/>
        <w:tabs>
          <w:tab w:val="left" w:pos="660"/>
        </w:tabs>
        <w:rPr>
          <w:rFonts w:asciiTheme="minorHAnsi" w:eastAsiaTheme="minorEastAsia" w:hAnsiTheme="minorHAnsi" w:cstheme="minorBidi"/>
          <w:noProof/>
          <w:color w:val="auto"/>
          <w:sz w:val="24"/>
          <w:lang w:val="en-US" w:eastAsia="en-US"/>
        </w:rPr>
      </w:pPr>
      <w:hyperlink w:anchor="_Toc480543179" w:history="1">
        <w:r w:rsidR="00354CAD" w:rsidRPr="0090478F">
          <w:rPr>
            <w:rStyle w:val="Hyperlink"/>
            <w:noProof/>
          </w:rPr>
          <w:t>1.1</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Intended readership</w:t>
        </w:r>
        <w:r w:rsidR="00354CAD">
          <w:rPr>
            <w:noProof/>
          </w:rPr>
          <w:tab/>
        </w:r>
        <w:r w:rsidR="00354CAD">
          <w:rPr>
            <w:noProof/>
          </w:rPr>
          <w:fldChar w:fldCharType="begin"/>
        </w:r>
        <w:r w:rsidR="00354CAD">
          <w:rPr>
            <w:noProof/>
          </w:rPr>
          <w:instrText xml:space="preserve"> PAGEREF _Toc480543179 \h </w:instrText>
        </w:r>
        <w:r w:rsidR="00354CAD">
          <w:rPr>
            <w:noProof/>
          </w:rPr>
        </w:r>
        <w:r w:rsidR="00354CAD">
          <w:rPr>
            <w:noProof/>
          </w:rPr>
          <w:fldChar w:fldCharType="separate"/>
        </w:r>
        <w:r w:rsidR="00161F95">
          <w:rPr>
            <w:noProof/>
          </w:rPr>
          <w:t>4</w:t>
        </w:r>
        <w:r w:rsidR="00354CAD">
          <w:rPr>
            <w:noProof/>
          </w:rPr>
          <w:fldChar w:fldCharType="end"/>
        </w:r>
      </w:hyperlink>
    </w:p>
    <w:p w14:paraId="6207B804" w14:textId="77777777" w:rsidR="00354CAD" w:rsidRDefault="008001AF">
      <w:pPr>
        <w:pStyle w:val="TOC2"/>
        <w:tabs>
          <w:tab w:val="left" w:pos="660"/>
        </w:tabs>
        <w:rPr>
          <w:rFonts w:asciiTheme="minorHAnsi" w:eastAsiaTheme="minorEastAsia" w:hAnsiTheme="minorHAnsi" w:cstheme="minorBidi"/>
          <w:noProof/>
          <w:color w:val="auto"/>
          <w:sz w:val="24"/>
          <w:lang w:val="en-US" w:eastAsia="en-US"/>
        </w:rPr>
      </w:pPr>
      <w:hyperlink w:anchor="_Toc480543180" w:history="1">
        <w:r w:rsidR="00354CAD" w:rsidRPr="0090478F">
          <w:rPr>
            <w:rStyle w:val="Hyperlink"/>
            <w:noProof/>
          </w:rPr>
          <w:t>1.2</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In this guide</w:t>
        </w:r>
        <w:r w:rsidR="00354CAD">
          <w:rPr>
            <w:noProof/>
          </w:rPr>
          <w:tab/>
        </w:r>
        <w:r w:rsidR="00354CAD">
          <w:rPr>
            <w:noProof/>
          </w:rPr>
          <w:fldChar w:fldCharType="begin"/>
        </w:r>
        <w:r w:rsidR="00354CAD">
          <w:rPr>
            <w:noProof/>
          </w:rPr>
          <w:instrText xml:space="preserve"> PAGEREF _Toc480543180 \h </w:instrText>
        </w:r>
        <w:r w:rsidR="00354CAD">
          <w:rPr>
            <w:noProof/>
          </w:rPr>
        </w:r>
        <w:r w:rsidR="00354CAD">
          <w:rPr>
            <w:noProof/>
          </w:rPr>
          <w:fldChar w:fldCharType="separate"/>
        </w:r>
        <w:r w:rsidR="00161F95">
          <w:rPr>
            <w:noProof/>
          </w:rPr>
          <w:t>4</w:t>
        </w:r>
        <w:r w:rsidR="00354CAD">
          <w:rPr>
            <w:noProof/>
          </w:rPr>
          <w:fldChar w:fldCharType="end"/>
        </w:r>
      </w:hyperlink>
    </w:p>
    <w:p w14:paraId="5D2B4CF0" w14:textId="77777777" w:rsidR="00354CAD" w:rsidRDefault="008001AF">
      <w:pPr>
        <w:pStyle w:val="TOC1"/>
        <w:tabs>
          <w:tab w:val="left" w:pos="660"/>
        </w:tabs>
        <w:rPr>
          <w:rFonts w:asciiTheme="minorHAnsi" w:eastAsiaTheme="minorEastAsia" w:hAnsiTheme="minorHAnsi" w:cstheme="minorBidi"/>
          <w:noProof/>
          <w:color w:val="auto"/>
          <w:sz w:val="24"/>
          <w:lang w:val="en-US" w:eastAsia="en-US"/>
        </w:rPr>
      </w:pPr>
      <w:hyperlink w:anchor="_Toc480543181" w:history="1">
        <w:r w:rsidR="00354CAD" w:rsidRPr="0090478F">
          <w:rPr>
            <w:rStyle w:val="Hyperlink"/>
            <w:noProof/>
          </w:rPr>
          <w:t>2</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Storage Provisioning Procedures</w:t>
        </w:r>
        <w:r w:rsidR="00354CAD">
          <w:rPr>
            <w:noProof/>
          </w:rPr>
          <w:tab/>
        </w:r>
        <w:r w:rsidR="00354CAD">
          <w:rPr>
            <w:noProof/>
          </w:rPr>
          <w:fldChar w:fldCharType="begin"/>
        </w:r>
        <w:r w:rsidR="00354CAD">
          <w:rPr>
            <w:noProof/>
          </w:rPr>
          <w:instrText xml:space="preserve"> PAGEREF _Toc480543181 \h </w:instrText>
        </w:r>
        <w:r w:rsidR="00354CAD">
          <w:rPr>
            <w:noProof/>
          </w:rPr>
        </w:r>
        <w:r w:rsidR="00354CAD">
          <w:rPr>
            <w:noProof/>
          </w:rPr>
          <w:fldChar w:fldCharType="separate"/>
        </w:r>
        <w:r w:rsidR="00161F95">
          <w:rPr>
            <w:noProof/>
          </w:rPr>
          <w:t>5</w:t>
        </w:r>
        <w:r w:rsidR="00354CAD">
          <w:rPr>
            <w:noProof/>
          </w:rPr>
          <w:fldChar w:fldCharType="end"/>
        </w:r>
      </w:hyperlink>
    </w:p>
    <w:p w14:paraId="61338B12" w14:textId="77777777" w:rsidR="00354CAD" w:rsidRDefault="008001AF">
      <w:pPr>
        <w:pStyle w:val="TOC2"/>
        <w:tabs>
          <w:tab w:val="left" w:pos="660"/>
        </w:tabs>
        <w:rPr>
          <w:rFonts w:asciiTheme="minorHAnsi" w:eastAsiaTheme="minorEastAsia" w:hAnsiTheme="minorHAnsi" w:cstheme="minorBidi"/>
          <w:noProof/>
          <w:color w:val="auto"/>
          <w:sz w:val="24"/>
          <w:lang w:val="en-US" w:eastAsia="en-US"/>
        </w:rPr>
      </w:pPr>
      <w:hyperlink w:anchor="_Toc480543182" w:history="1">
        <w:r w:rsidR="00354CAD" w:rsidRPr="0090478F">
          <w:rPr>
            <w:rStyle w:val="Hyperlink"/>
            <w:noProof/>
          </w:rPr>
          <w:t>2.1</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Prerequisites when creating a new vFILER</w:t>
        </w:r>
        <w:r w:rsidR="00354CAD">
          <w:rPr>
            <w:noProof/>
          </w:rPr>
          <w:tab/>
        </w:r>
        <w:r w:rsidR="00354CAD">
          <w:rPr>
            <w:noProof/>
          </w:rPr>
          <w:fldChar w:fldCharType="begin"/>
        </w:r>
        <w:r w:rsidR="00354CAD">
          <w:rPr>
            <w:noProof/>
          </w:rPr>
          <w:instrText xml:space="preserve"> PAGEREF _Toc480543182 \h </w:instrText>
        </w:r>
        <w:r w:rsidR="00354CAD">
          <w:rPr>
            <w:noProof/>
          </w:rPr>
        </w:r>
        <w:r w:rsidR="00354CAD">
          <w:rPr>
            <w:noProof/>
          </w:rPr>
          <w:fldChar w:fldCharType="separate"/>
        </w:r>
        <w:r w:rsidR="00161F95">
          <w:rPr>
            <w:noProof/>
          </w:rPr>
          <w:t>5</w:t>
        </w:r>
        <w:r w:rsidR="00354CAD">
          <w:rPr>
            <w:noProof/>
          </w:rPr>
          <w:fldChar w:fldCharType="end"/>
        </w:r>
      </w:hyperlink>
    </w:p>
    <w:p w14:paraId="116B235C" w14:textId="77777777" w:rsidR="00354CAD" w:rsidRDefault="008001AF">
      <w:pPr>
        <w:pStyle w:val="TOC2"/>
        <w:tabs>
          <w:tab w:val="left" w:pos="660"/>
        </w:tabs>
        <w:rPr>
          <w:rFonts w:asciiTheme="minorHAnsi" w:eastAsiaTheme="minorEastAsia" w:hAnsiTheme="minorHAnsi" w:cstheme="minorBidi"/>
          <w:noProof/>
          <w:color w:val="auto"/>
          <w:sz w:val="24"/>
          <w:lang w:val="en-US" w:eastAsia="en-US"/>
        </w:rPr>
      </w:pPr>
      <w:hyperlink w:anchor="_Toc480543183" w:history="1">
        <w:r w:rsidR="00354CAD" w:rsidRPr="0090478F">
          <w:rPr>
            <w:rStyle w:val="Hyperlink"/>
            <w:noProof/>
          </w:rPr>
          <w:t>2.2</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Requesting a new IP for vfiler creation through Banana Tool</w:t>
        </w:r>
        <w:r w:rsidR="00354CAD">
          <w:rPr>
            <w:noProof/>
          </w:rPr>
          <w:tab/>
        </w:r>
        <w:r w:rsidR="00354CAD">
          <w:rPr>
            <w:noProof/>
          </w:rPr>
          <w:fldChar w:fldCharType="begin"/>
        </w:r>
        <w:r w:rsidR="00354CAD">
          <w:rPr>
            <w:noProof/>
          </w:rPr>
          <w:instrText xml:space="preserve"> PAGEREF _Toc480543183 \h </w:instrText>
        </w:r>
        <w:r w:rsidR="00354CAD">
          <w:rPr>
            <w:noProof/>
          </w:rPr>
        </w:r>
        <w:r w:rsidR="00354CAD">
          <w:rPr>
            <w:noProof/>
          </w:rPr>
          <w:fldChar w:fldCharType="separate"/>
        </w:r>
        <w:r w:rsidR="00161F95">
          <w:rPr>
            <w:noProof/>
          </w:rPr>
          <w:t>8</w:t>
        </w:r>
        <w:r w:rsidR="00354CAD">
          <w:rPr>
            <w:noProof/>
          </w:rPr>
          <w:fldChar w:fldCharType="end"/>
        </w:r>
      </w:hyperlink>
    </w:p>
    <w:p w14:paraId="56383086" w14:textId="77777777" w:rsidR="00354CAD" w:rsidRDefault="008001AF">
      <w:pPr>
        <w:pStyle w:val="TOC2"/>
        <w:tabs>
          <w:tab w:val="left" w:pos="660"/>
        </w:tabs>
        <w:rPr>
          <w:rFonts w:asciiTheme="minorHAnsi" w:eastAsiaTheme="minorEastAsia" w:hAnsiTheme="minorHAnsi" w:cstheme="minorBidi"/>
          <w:noProof/>
          <w:color w:val="auto"/>
          <w:sz w:val="24"/>
          <w:lang w:val="en-US" w:eastAsia="en-US"/>
        </w:rPr>
      </w:pPr>
      <w:hyperlink w:anchor="_Toc480543184" w:history="1">
        <w:r w:rsidR="00354CAD" w:rsidRPr="0090478F">
          <w:rPr>
            <w:rStyle w:val="Hyperlink"/>
            <w:noProof/>
          </w:rPr>
          <w:t>2.3</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How to Provision Storage on 7-mode?</w:t>
        </w:r>
        <w:r w:rsidR="00354CAD">
          <w:rPr>
            <w:noProof/>
          </w:rPr>
          <w:tab/>
        </w:r>
        <w:r w:rsidR="00354CAD">
          <w:rPr>
            <w:noProof/>
          </w:rPr>
          <w:fldChar w:fldCharType="begin"/>
        </w:r>
        <w:r w:rsidR="00354CAD">
          <w:rPr>
            <w:noProof/>
          </w:rPr>
          <w:instrText xml:space="preserve"> PAGEREF _Toc480543184 \h </w:instrText>
        </w:r>
        <w:r w:rsidR="00354CAD">
          <w:rPr>
            <w:noProof/>
          </w:rPr>
        </w:r>
        <w:r w:rsidR="00354CAD">
          <w:rPr>
            <w:noProof/>
          </w:rPr>
          <w:fldChar w:fldCharType="separate"/>
        </w:r>
        <w:r w:rsidR="00161F95">
          <w:rPr>
            <w:noProof/>
          </w:rPr>
          <w:t>12</w:t>
        </w:r>
        <w:r w:rsidR="00354CAD">
          <w:rPr>
            <w:noProof/>
          </w:rPr>
          <w:fldChar w:fldCharType="end"/>
        </w:r>
      </w:hyperlink>
    </w:p>
    <w:p w14:paraId="44AA760C"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85" w:history="1">
        <w:r w:rsidR="00354CAD" w:rsidRPr="0090478F">
          <w:rPr>
            <w:rStyle w:val="Hyperlink"/>
            <w:noProof/>
          </w:rPr>
          <w:t>2.3.1</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Create a new 7-mode vfiler</w:t>
        </w:r>
        <w:r w:rsidR="00354CAD">
          <w:rPr>
            <w:noProof/>
          </w:rPr>
          <w:tab/>
        </w:r>
        <w:r w:rsidR="00354CAD">
          <w:rPr>
            <w:noProof/>
          </w:rPr>
          <w:fldChar w:fldCharType="begin"/>
        </w:r>
        <w:r w:rsidR="00354CAD">
          <w:rPr>
            <w:noProof/>
          </w:rPr>
          <w:instrText xml:space="preserve"> PAGEREF _Toc480543185 \h </w:instrText>
        </w:r>
        <w:r w:rsidR="00354CAD">
          <w:rPr>
            <w:noProof/>
          </w:rPr>
        </w:r>
        <w:r w:rsidR="00354CAD">
          <w:rPr>
            <w:noProof/>
          </w:rPr>
          <w:fldChar w:fldCharType="separate"/>
        </w:r>
        <w:r w:rsidR="00161F95">
          <w:rPr>
            <w:noProof/>
          </w:rPr>
          <w:t>12</w:t>
        </w:r>
        <w:r w:rsidR="00354CAD">
          <w:rPr>
            <w:noProof/>
          </w:rPr>
          <w:fldChar w:fldCharType="end"/>
        </w:r>
      </w:hyperlink>
    </w:p>
    <w:p w14:paraId="5A7F7D61"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86" w:history="1">
        <w:r w:rsidR="00354CAD" w:rsidRPr="0090478F">
          <w:rPr>
            <w:rStyle w:val="Hyperlink"/>
            <w:noProof/>
          </w:rPr>
          <w:t>2.3.2</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Create a LION (oracle on NFS) 7-mode allocation:</w:t>
        </w:r>
        <w:r w:rsidR="00354CAD">
          <w:rPr>
            <w:noProof/>
          </w:rPr>
          <w:tab/>
        </w:r>
        <w:r w:rsidR="00354CAD">
          <w:rPr>
            <w:noProof/>
          </w:rPr>
          <w:fldChar w:fldCharType="begin"/>
        </w:r>
        <w:r w:rsidR="00354CAD">
          <w:rPr>
            <w:noProof/>
          </w:rPr>
          <w:instrText xml:space="preserve"> PAGEREF _Toc480543186 \h </w:instrText>
        </w:r>
        <w:r w:rsidR="00354CAD">
          <w:rPr>
            <w:noProof/>
          </w:rPr>
        </w:r>
        <w:r w:rsidR="00354CAD">
          <w:rPr>
            <w:noProof/>
          </w:rPr>
          <w:fldChar w:fldCharType="separate"/>
        </w:r>
        <w:r w:rsidR="00161F95">
          <w:rPr>
            <w:noProof/>
          </w:rPr>
          <w:t>14</w:t>
        </w:r>
        <w:r w:rsidR="00354CAD">
          <w:rPr>
            <w:noProof/>
          </w:rPr>
          <w:fldChar w:fldCharType="end"/>
        </w:r>
      </w:hyperlink>
    </w:p>
    <w:p w14:paraId="67F9D5F7"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87" w:history="1">
        <w:r w:rsidR="00354CAD" w:rsidRPr="0090478F">
          <w:rPr>
            <w:rStyle w:val="Hyperlink"/>
            <w:noProof/>
          </w:rPr>
          <w:t>2.3.3</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Create Primary/Secondary Archive log:</w:t>
        </w:r>
        <w:r w:rsidR="00354CAD">
          <w:rPr>
            <w:noProof/>
          </w:rPr>
          <w:tab/>
        </w:r>
        <w:r w:rsidR="00354CAD">
          <w:rPr>
            <w:noProof/>
          </w:rPr>
          <w:fldChar w:fldCharType="begin"/>
        </w:r>
        <w:r w:rsidR="00354CAD">
          <w:rPr>
            <w:noProof/>
          </w:rPr>
          <w:instrText xml:space="preserve"> PAGEREF _Toc480543187 \h </w:instrText>
        </w:r>
        <w:r w:rsidR="00354CAD">
          <w:rPr>
            <w:noProof/>
          </w:rPr>
        </w:r>
        <w:r w:rsidR="00354CAD">
          <w:rPr>
            <w:noProof/>
          </w:rPr>
          <w:fldChar w:fldCharType="separate"/>
        </w:r>
        <w:r w:rsidR="00161F95">
          <w:rPr>
            <w:noProof/>
          </w:rPr>
          <w:t>21</w:t>
        </w:r>
        <w:r w:rsidR="00354CAD">
          <w:rPr>
            <w:noProof/>
          </w:rPr>
          <w:fldChar w:fldCharType="end"/>
        </w:r>
      </w:hyperlink>
    </w:p>
    <w:p w14:paraId="76925BDD"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88" w:history="1">
        <w:r w:rsidR="00354CAD" w:rsidRPr="0090478F">
          <w:rPr>
            <w:rStyle w:val="Hyperlink"/>
            <w:noProof/>
          </w:rPr>
          <w:t>2.3.4</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Create a WIP or WISP 7-mode allocation:</w:t>
        </w:r>
        <w:r w:rsidR="00354CAD">
          <w:rPr>
            <w:noProof/>
          </w:rPr>
          <w:tab/>
        </w:r>
        <w:r w:rsidR="00354CAD">
          <w:rPr>
            <w:noProof/>
          </w:rPr>
          <w:fldChar w:fldCharType="begin"/>
        </w:r>
        <w:r w:rsidR="00354CAD">
          <w:rPr>
            <w:noProof/>
          </w:rPr>
          <w:instrText xml:space="preserve"> PAGEREF _Toc480543188 \h </w:instrText>
        </w:r>
        <w:r w:rsidR="00354CAD">
          <w:rPr>
            <w:noProof/>
          </w:rPr>
        </w:r>
        <w:r w:rsidR="00354CAD">
          <w:rPr>
            <w:noProof/>
          </w:rPr>
          <w:fldChar w:fldCharType="separate"/>
        </w:r>
        <w:r w:rsidR="00161F95">
          <w:rPr>
            <w:noProof/>
          </w:rPr>
          <w:t>26</w:t>
        </w:r>
        <w:r w:rsidR="00354CAD">
          <w:rPr>
            <w:noProof/>
          </w:rPr>
          <w:fldChar w:fldCharType="end"/>
        </w:r>
      </w:hyperlink>
    </w:p>
    <w:p w14:paraId="67DB2624"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89" w:history="1">
        <w:r w:rsidR="00354CAD" w:rsidRPr="0090478F">
          <w:rPr>
            <w:rStyle w:val="Hyperlink"/>
            <w:noProof/>
          </w:rPr>
          <w:t>2.3.5</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Create a non-LION NFS 7-mode allocation:</w:t>
        </w:r>
        <w:r w:rsidR="00354CAD">
          <w:rPr>
            <w:noProof/>
          </w:rPr>
          <w:tab/>
        </w:r>
        <w:r w:rsidR="00354CAD">
          <w:rPr>
            <w:noProof/>
          </w:rPr>
          <w:fldChar w:fldCharType="begin"/>
        </w:r>
        <w:r w:rsidR="00354CAD">
          <w:rPr>
            <w:noProof/>
          </w:rPr>
          <w:instrText xml:space="preserve"> PAGEREF _Toc480543189 \h </w:instrText>
        </w:r>
        <w:r w:rsidR="00354CAD">
          <w:rPr>
            <w:noProof/>
          </w:rPr>
        </w:r>
        <w:r w:rsidR="00354CAD">
          <w:rPr>
            <w:noProof/>
          </w:rPr>
          <w:fldChar w:fldCharType="separate"/>
        </w:r>
        <w:r w:rsidR="00161F95">
          <w:rPr>
            <w:noProof/>
          </w:rPr>
          <w:t>26</w:t>
        </w:r>
        <w:r w:rsidR="00354CAD">
          <w:rPr>
            <w:noProof/>
          </w:rPr>
          <w:fldChar w:fldCharType="end"/>
        </w:r>
      </w:hyperlink>
    </w:p>
    <w:p w14:paraId="5D5332D4"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90" w:history="1">
        <w:r w:rsidR="00354CAD" w:rsidRPr="0090478F">
          <w:rPr>
            <w:rStyle w:val="Hyperlink"/>
            <w:noProof/>
          </w:rPr>
          <w:t>2.3.6</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Create a 7-mode ESX allocation:</w:t>
        </w:r>
        <w:r w:rsidR="00354CAD">
          <w:rPr>
            <w:noProof/>
          </w:rPr>
          <w:tab/>
        </w:r>
        <w:r w:rsidR="00354CAD">
          <w:rPr>
            <w:noProof/>
          </w:rPr>
          <w:fldChar w:fldCharType="begin"/>
        </w:r>
        <w:r w:rsidR="00354CAD">
          <w:rPr>
            <w:noProof/>
          </w:rPr>
          <w:instrText xml:space="preserve"> PAGEREF _Toc480543190 \h </w:instrText>
        </w:r>
        <w:r w:rsidR="00354CAD">
          <w:rPr>
            <w:noProof/>
          </w:rPr>
        </w:r>
        <w:r w:rsidR="00354CAD">
          <w:rPr>
            <w:noProof/>
          </w:rPr>
          <w:fldChar w:fldCharType="separate"/>
        </w:r>
        <w:r w:rsidR="00161F95">
          <w:rPr>
            <w:noProof/>
          </w:rPr>
          <w:t>31</w:t>
        </w:r>
        <w:r w:rsidR="00354CAD">
          <w:rPr>
            <w:noProof/>
          </w:rPr>
          <w:fldChar w:fldCharType="end"/>
        </w:r>
      </w:hyperlink>
    </w:p>
    <w:p w14:paraId="5BD1E39A"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91" w:history="1">
        <w:r w:rsidR="00354CAD" w:rsidRPr="0090478F">
          <w:rPr>
            <w:rStyle w:val="Hyperlink"/>
            <w:noProof/>
          </w:rPr>
          <w:t>2.3.7</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Create a CIFS 7-mode allocation:</w:t>
        </w:r>
        <w:r w:rsidR="00354CAD">
          <w:rPr>
            <w:noProof/>
          </w:rPr>
          <w:tab/>
        </w:r>
        <w:r w:rsidR="00354CAD">
          <w:rPr>
            <w:noProof/>
          </w:rPr>
          <w:fldChar w:fldCharType="begin"/>
        </w:r>
        <w:r w:rsidR="00354CAD">
          <w:rPr>
            <w:noProof/>
          </w:rPr>
          <w:instrText xml:space="preserve"> PAGEREF _Toc480543191 \h </w:instrText>
        </w:r>
        <w:r w:rsidR="00354CAD">
          <w:rPr>
            <w:noProof/>
          </w:rPr>
        </w:r>
        <w:r w:rsidR="00354CAD">
          <w:rPr>
            <w:noProof/>
          </w:rPr>
          <w:fldChar w:fldCharType="separate"/>
        </w:r>
        <w:r w:rsidR="00161F95">
          <w:rPr>
            <w:noProof/>
          </w:rPr>
          <w:t>35</w:t>
        </w:r>
        <w:r w:rsidR="00354CAD">
          <w:rPr>
            <w:noProof/>
          </w:rPr>
          <w:fldChar w:fldCharType="end"/>
        </w:r>
      </w:hyperlink>
    </w:p>
    <w:p w14:paraId="1E157D10"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92" w:history="1">
        <w:r w:rsidR="00354CAD" w:rsidRPr="0090478F">
          <w:rPr>
            <w:rStyle w:val="Hyperlink"/>
            <w:noProof/>
          </w:rPr>
          <w:t>2.3.8</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Adding Space to existing 7-mode volume:</w:t>
        </w:r>
        <w:r w:rsidR="00354CAD">
          <w:rPr>
            <w:noProof/>
          </w:rPr>
          <w:tab/>
        </w:r>
        <w:r w:rsidR="00354CAD">
          <w:rPr>
            <w:noProof/>
          </w:rPr>
          <w:fldChar w:fldCharType="begin"/>
        </w:r>
        <w:r w:rsidR="00354CAD">
          <w:rPr>
            <w:noProof/>
          </w:rPr>
          <w:instrText xml:space="preserve"> PAGEREF _Toc480543192 \h </w:instrText>
        </w:r>
        <w:r w:rsidR="00354CAD">
          <w:rPr>
            <w:noProof/>
          </w:rPr>
        </w:r>
        <w:r w:rsidR="00354CAD">
          <w:rPr>
            <w:noProof/>
          </w:rPr>
          <w:fldChar w:fldCharType="separate"/>
        </w:r>
        <w:r w:rsidR="00161F95">
          <w:rPr>
            <w:noProof/>
          </w:rPr>
          <w:t>45</w:t>
        </w:r>
        <w:r w:rsidR="00354CAD">
          <w:rPr>
            <w:noProof/>
          </w:rPr>
          <w:fldChar w:fldCharType="end"/>
        </w:r>
      </w:hyperlink>
    </w:p>
    <w:p w14:paraId="396B9ACA"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93" w:history="1">
        <w:r w:rsidR="00354CAD" w:rsidRPr="0090478F">
          <w:rPr>
            <w:rStyle w:val="Hyperlink"/>
            <w:noProof/>
          </w:rPr>
          <w:t>2.3.9</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Adding Exports to existing volumes in 7-mode</w:t>
        </w:r>
        <w:r w:rsidR="00354CAD">
          <w:rPr>
            <w:noProof/>
          </w:rPr>
          <w:tab/>
        </w:r>
        <w:r w:rsidR="00354CAD">
          <w:rPr>
            <w:noProof/>
          </w:rPr>
          <w:fldChar w:fldCharType="begin"/>
        </w:r>
        <w:r w:rsidR="00354CAD">
          <w:rPr>
            <w:noProof/>
          </w:rPr>
          <w:instrText xml:space="preserve"> PAGEREF _Toc480543193 \h </w:instrText>
        </w:r>
        <w:r w:rsidR="00354CAD">
          <w:rPr>
            <w:noProof/>
          </w:rPr>
        </w:r>
        <w:r w:rsidR="00354CAD">
          <w:rPr>
            <w:noProof/>
          </w:rPr>
          <w:fldChar w:fldCharType="separate"/>
        </w:r>
        <w:r w:rsidR="00161F95">
          <w:rPr>
            <w:noProof/>
          </w:rPr>
          <w:t>49</w:t>
        </w:r>
        <w:r w:rsidR="00354CAD">
          <w:rPr>
            <w:noProof/>
          </w:rPr>
          <w:fldChar w:fldCharType="end"/>
        </w:r>
      </w:hyperlink>
    </w:p>
    <w:p w14:paraId="701E1843" w14:textId="77777777" w:rsidR="00354CAD" w:rsidRDefault="008001AF">
      <w:pPr>
        <w:pStyle w:val="TOC2"/>
        <w:tabs>
          <w:tab w:val="left" w:pos="660"/>
        </w:tabs>
        <w:rPr>
          <w:rFonts w:asciiTheme="minorHAnsi" w:eastAsiaTheme="minorEastAsia" w:hAnsiTheme="minorHAnsi" w:cstheme="minorBidi"/>
          <w:noProof/>
          <w:color w:val="auto"/>
          <w:sz w:val="24"/>
          <w:lang w:val="en-US" w:eastAsia="en-US"/>
        </w:rPr>
      </w:pPr>
      <w:hyperlink w:anchor="_Toc480543194" w:history="1">
        <w:r w:rsidR="00354CAD" w:rsidRPr="0090478F">
          <w:rPr>
            <w:rStyle w:val="Hyperlink"/>
            <w:noProof/>
          </w:rPr>
          <w:t>2.4</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How to Provision Storage on c-DOT?</w:t>
        </w:r>
        <w:r w:rsidR="00354CAD">
          <w:rPr>
            <w:noProof/>
          </w:rPr>
          <w:tab/>
        </w:r>
        <w:r w:rsidR="00354CAD">
          <w:rPr>
            <w:noProof/>
          </w:rPr>
          <w:fldChar w:fldCharType="begin"/>
        </w:r>
        <w:r w:rsidR="00354CAD">
          <w:rPr>
            <w:noProof/>
          </w:rPr>
          <w:instrText xml:space="preserve"> PAGEREF _Toc480543194 \h </w:instrText>
        </w:r>
        <w:r w:rsidR="00354CAD">
          <w:rPr>
            <w:noProof/>
          </w:rPr>
        </w:r>
        <w:r w:rsidR="00354CAD">
          <w:rPr>
            <w:noProof/>
          </w:rPr>
          <w:fldChar w:fldCharType="separate"/>
        </w:r>
        <w:r w:rsidR="00161F95">
          <w:rPr>
            <w:noProof/>
          </w:rPr>
          <w:t>51</w:t>
        </w:r>
        <w:r w:rsidR="00354CAD">
          <w:rPr>
            <w:noProof/>
          </w:rPr>
          <w:fldChar w:fldCharType="end"/>
        </w:r>
      </w:hyperlink>
    </w:p>
    <w:p w14:paraId="4D95BD39"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95" w:history="1">
        <w:r w:rsidR="00354CAD" w:rsidRPr="0090478F">
          <w:rPr>
            <w:rStyle w:val="Hyperlink"/>
            <w:noProof/>
          </w:rPr>
          <w:t>2.4.1</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Create a new c-DOT vserver:</w:t>
        </w:r>
        <w:r w:rsidR="00354CAD">
          <w:rPr>
            <w:noProof/>
          </w:rPr>
          <w:tab/>
        </w:r>
        <w:r w:rsidR="00354CAD">
          <w:rPr>
            <w:noProof/>
          </w:rPr>
          <w:fldChar w:fldCharType="begin"/>
        </w:r>
        <w:r w:rsidR="00354CAD">
          <w:rPr>
            <w:noProof/>
          </w:rPr>
          <w:instrText xml:space="preserve"> PAGEREF _Toc480543195 \h </w:instrText>
        </w:r>
        <w:r w:rsidR="00354CAD">
          <w:rPr>
            <w:noProof/>
          </w:rPr>
        </w:r>
        <w:r w:rsidR="00354CAD">
          <w:rPr>
            <w:noProof/>
          </w:rPr>
          <w:fldChar w:fldCharType="separate"/>
        </w:r>
        <w:r w:rsidR="00161F95">
          <w:rPr>
            <w:noProof/>
          </w:rPr>
          <w:t>51</w:t>
        </w:r>
        <w:r w:rsidR="00354CAD">
          <w:rPr>
            <w:noProof/>
          </w:rPr>
          <w:fldChar w:fldCharType="end"/>
        </w:r>
      </w:hyperlink>
    </w:p>
    <w:p w14:paraId="0489095B"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96" w:history="1">
        <w:r w:rsidR="00354CAD" w:rsidRPr="0090478F">
          <w:rPr>
            <w:rStyle w:val="Hyperlink"/>
            <w:noProof/>
          </w:rPr>
          <w:t>2.4.2</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NFS (LION Storage Provisioning) on c-DOT:</w:t>
        </w:r>
        <w:r w:rsidR="00354CAD">
          <w:rPr>
            <w:noProof/>
          </w:rPr>
          <w:tab/>
        </w:r>
        <w:r w:rsidR="00354CAD">
          <w:rPr>
            <w:noProof/>
          </w:rPr>
          <w:fldChar w:fldCharType="begin"/>
        </w:r>
        <w:r w:rsidR="00354CAD">
          <w:rPr>
            <w:noProof/>
          </w:rPr>
          <w:instrText xml:space="preserve"> PAGEREF _Toc480543196 \h </w:instrText>
        </w:r>
        <w:r w:rsidR="00354CAD">
          <w:rPr>
            <w:noProof/>
          </w:rPr>
        </w:r>
        <w:r w:rsidR="00354CAD">
          <w:rPr>
            <w:noProof/>
          </w:rPr>
          <w:fldChar w:fldCharType="separate"/>
        </w:r>
        <w:r w:rsidR="00161F95">
          <w:rPr>
            <w:noProof/>
          </w:rPr>
          <w:t>53</w:t>
        </w:r>
        <w:r w:rsidR="00354CAD">
          <w:rPr>
            <w:noProof/>
          </w:rPr>
          <w:fldChar w:fldCharType="end"/>
        </w:r>
      </w:hyperlink>
    </w:p>
    <w:p w14:paraId="18388CC7"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97" w:history="1">
        <w:r w:rsidR="00354CAD" w:rsidRPr="0090478F">
          <w:rPr>
            <w:rStyle w:val="Hyperlink"/>
            <w:noProof/>
          </w:rPr>
          <w:t>2.4.3</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NFS (non-LION Storage Provisioning) on c-DOT:</w:t>
        </w:r>
        <w:r w:rsidR="00354CAD">
          <w:rPr>
            <w:noProof/>
          </w:rPr>
          <w:tab/>
        </w:r>
        <w:r w:rsidR="00354CAD">
          <w:rPr>
            <w:noProof/>
          </w:rPr>
          <w:fldChar w:fldCharType="begin"/>
        </w:r>
        <w:r w:rsidR="00354CAD">
          <w:rPr>
            <w:noProof/>
          </w:rPr>
          <w:instrText xml:space="preserve"> PAGEREF _Toc480543197 \h </w:instrText>
        </w:r>
        <w:r w:rsidR="00354CAD">
          <w:rPr>
            <w:noProof/>
          </w:rPr>
        </w:r>
        <w:r w:rsidR="00354CAD">
          <w:rPr>
            <w:noProof/>
          </w:rPr>
          <w:fldChar w:fldCharType="separate"/>
        </w:r>
        <w:r w:rsidR="00161F95">
          <w:rPr>
            <w:noProof/>
          </w:rPr>
          <w:t>53</w:t>
        </w:r>
        <w:r w:rsidR="00354CAD">
          <w:rPr>
            <w:noProof/>
          </w:rPr>
          <w:fldChar w:fldCharType="end"/>
        </w:r>
      </w:hyperlink>
    </w:p>
    <w:p w14:paraId="4C7D61EB"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98" w:history="1">
        <w:r w:rsidR="00354CAD" w:rsidRPr="0090478F">
          <w:rPr>
            <w:rStyle w:val="Hyperlink"/>
            <w:noProof/>
          </w:rPr>
          <w:t>2.4.4</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ESX Storage Provisioning on c-DOT:</w:t>
        </w:r>
        <w:r w:rsidR="00354CAD">
          <w:rPr>
            <w:noProof/>
          </w:rPr>
          <w:tab/>
        </w:r>
        <w:r w:rsidR="00354CAD">
          <w:rPr>
            <w:noProof/>
          </w:rPr>
          <w:fldChar w:fldCharType="begin"/>
        </w:r>
        <w:r w:rsidR="00354CAD">
          <w:rPr>
            <w:noProof/>
          </w:rPr>
          <w:instrText xml:space="preserve"> PAGEREF _Toc480543198 \h </w:instrText>
        </w:r>
        <w:r w:rsidR="00354CAD">
          <w:rPr>
            <w:noProof/>
          </w:rPr>
        </w:r>
        <w:r w:rsidR="00354CAD">
          <w:rPr>
            <w:noProof/>
          </w:rPr>
          <w:fldChar w:fldCharType="separate"/>
        </w:r>
        <w:r w:rsidR="00161F95">
          <w:rPr>
            <w:noProof/>
          </w:rPr>
          <w:t>53</w:t>
        </w:r>
        <w:r w:rsidR="00354CAD">
          <w:rPr>
            <w:noProof/>
          </w:rPr>
          <w:fldChar w:fldCharType="end"/>
        </w:r>
      </w:hyperlink>
    </w:p>
    <w:p w14:paraId="012253FC"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199" w:history="1">
        <w:r w:rsidR="00354CAD" w:rsidRPr="0090478F">
          <w:rPr>
            <w:rStyle w:val="Hyperlink"/>
            <w:noProof/>
          </w:rPr>
          <w:t>2.4.5</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MySQL storage provisioning on c-DOT:</w:t>
        </w:r>
        <w:r w:rsidR="00354CAD">
          <w:rPr>
            <w:noProof/>
          </w:rPr>
          <w:tab/>
        </w:r>
        <w:r w:rsidR="00354CAD">
          <w:rPr>
            <w:noProof/>
          </w:rPr>
          <w:fldChar w:fldCharType="begin"/>
        </w:r>
        <w:r w:rsidR="00354CAD">
          <w:rPr>
            <w:noProof/>
          </w:rPr>
          <w:instrText xml:space="preserve"> PAGEREF _Toc480543199 \h </w:instrText>
        </w:r>
        <w:r w:rsidR="00354CAD">
          <w:rPr>
            <w:noProof/>
          </w:rPr>
        </w:r>
        <w:r w:rsidR="00354CAD">
          <w:rPr>
            <w:noProof/>
          </w:rPr>
          <w:fldChar w:fldCharType="separate"/>
        </w:r>
        <w:r w:rsidR="00161F95">
          <w:rPr>
            <w:noProof/>
          </w:rPr>
          <w:t>59</w:t>
        </w:r>
        <w:r w:rsidR="00354CAD">
          <w:rPr>
            <w:noProof/>
          </w:rPr>
          <w:fldChar w:fldCharType="end"/>
        </w:r>
      </w:hyperlink>
    </w:p>
    <w:p w14:paraId="1CFC9555"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200" w:history="1">
        <w:r w:rsidR="00354CAD" w:rsidRPr="0090478F">
          <w:rPr>
            <w:rStyle w:val="Hyperlink"/>
            <w:noProof/>
          </w:rPr>
          <w:t>2.4.6</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ISCSI storage provisioning for WISP on c-DOT:</w:t>
        </w:r>
        <w:r w:rsidR="00354CAD">
          <w:rPr>
            <w:noProof/>
          </w:rPr>
          <w:tab/>
        </w:r>
        <w:r w:rsidR="00354CAD">
          <w:rPr>
            <w:noProof/>
          </w:rPr>
          <w:fldChar w:fldCharType="begin"/>
        </w:r>
        <w:r w:rsidR="00354CAD">
          <w:rPr>
            <w:noProof/>
          </w:rPr>
          <w:instrText xml:space="preserve"> PAGEREF _Toc480543200 \h </w:instrText>
        </w:r>
        <w:r w:rsidR="00354CAD">
          <w:rPr>
            <w:noProof/>
          </w:rPr>
        </w:r>
        <w:r w:rsidR="00354CAD">
          <w:rPr>
            <w:noProof/>
          </w:rPr>
          <w:fldChar w:fldCharType="separate"/>
        </w:r>
        <w:r w:rsidR="00161F95">
          <w:rPr>
            <w:noProof/>
          </w:rPr>
          <w:t>59</w:t>
        </w:r>
        <w:r w:rsidR="00354CAD">
          <w:rPr>
            <w:noProof/>
          </w:rPr>
          <w:fldChar w:fldCharType="end"/>
        </w:r>
      </w:hyperlink>
    </w:p>
    <w:p w14:paraId="20F9ACDB"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201" w:history="1">
        <w:r w:rsidR="00354CAD" w:rsidRPr="0090478F">
          <w:rPr>
            <w:rStyle w:val="Hyperlink"/>
            <w:noProof/>
          </w:rPr>
          <w:t>2.4.7</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Multiprotocol Storage Provisioning on c-DOT:</w:t>
        </w:r>
        <w:r w:rsidR="00354CAD">
          <w:rPr>
            <w:noProof/>
          </w:rPr>
          <w:tab/>
        </w:r>
        <w:r w:rsidR="00354CAD">
          <w:rPr>
            <w:noProof/>
          </w:rPr>
          <w:fldChar w:fldCharType="begin"/>
        </w:r>
        <w:r w:rsidR="00354CAD">
          <w:rPr>
            <w:noProof/>
          </w:rPr>
          <w:instrText xml:space="preserve"> PAGEREF _Toc480543201 \h </w:instrText>
        </w:r>
        <w:r w:rsidR="00354CAD">
          <w:rPr>
            <w:noProof/>
          </w:rPr>
        </w:r>
        <w:r w:rsidR="00354CAD">
          <w:rPr>
            <w:noProof/>
          </w:rPr>
          <w:fldChar w:fldCharType="separate"/>
        </w:r>
        <w:r w:rsidR="00161F95">
          <w:rPr>
            <w:noProof/>
          </w:rPr>
          <w:t>59</w:t>
        </w:r>
        <w:r w:rsidR="00354CAD">
          <w:rPr>
            <w:noProof/>
          </w:rPr>
          <w:fldChar w:fldCharType="end"/>
        </w:r>
      </w:hyperlink>
    </w:p>
    <w:p w14:paraId="25691DC5"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202" w:history="1">
        <w:r w:rsidR="00354CAD" w:rsidRPr="0090478F">
          <w:rPr>
            <w:rStyle w:val="Hyperlink"/>
            <w:noProof/>
          </w:rPr>
          <w:t>2.4.8</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How to deploy NFS4 on c-DOT for MQ:</w:t>
        </w:r>
        <w:r w:rsidR="00354CAD">
          <w:rPr>
            <w:noProof/>
          </w:rPr>
          <w:tab/>
        </w:r>
        <w:r w:rsidR="00354CAD">
          <w:rPr>
            <w:noProof/>
          </w:rPr>
          <w:fldChar w:fldCharType="begin"/>
        </w:r>
        <w:r w:rsidR="00354CAD">
          <w:rPr>
            <w:noProof/>
          </w:rPr>
          <w:instrText xml:space="preserve"> PAGEREF _Toc480543202 \h </w:instrText>
        </w:r>
        <w:r w:rsidR="00354CAD">
          <w:rPr>
            <w:noProof/>
          </w:rPr>
        </w:r>
        <w:r w:rsidR="00354CAD">
          <w:rPr>
            <w:noProof/>
          </w:rPr>
          <w:fldChar w:fldCharType="separate"/>
        </w:r>
        <w:r w:rsidR="00161F95">
          <w:rPr>
            <w:noProof/>
          </w:rPr>
          <w:t>59</w:t>
        </w:r>
        <w:r w:rsidR="00354CAD">
          <w:rPr>
            <w:noProof/>
          </w:rPr>
          <w:fldChar w:fldCharType="end"/>
        </w:r>
      </w:hyperlink>
    </w:p>
    <w:p w14:paraId="4CA7E658" w14:textId="77777777" w:rsidR="00354CAD" w:rsidRDefault="008001AF">
      <w:pPr>
        <w:pStyle w:val="TOC3"/>
        <w:tabs>
          <w:tab w:val="left" w:pos="880"/>
        </w:tabs>
        <w:rPr>
          <w:rFonts w:asciiTheme="minorHAnsi" w:eastAsiaTheme="minorEastAsia" w:hAnsiTheme="minorHAnsi" w:cstheme="minorBidi"/>
          <w:noProof/>
          <w:color w:val="auto"/>
          <w:sz w:val="24"/>
          <w:lang w:val="en-US" w:eastAsia="en-US"/>
        </w:rPr>
      </w:pPr>
      <w:hyperlink w:anchor="_Toc480543203" w:history="1">
        <w:r w:rsidR="00354CAD" w:rsidRPr="0090478F">
          <w:rPr>
            <w:rStyle w:val="Hyperlink"/>
            <w:noProof/>
          </w:rPr>
          <w:t>2.4.9</w:t>
        </w:r>
        <w:r w:rsidR="00354CAD">
          <w:rPr>
            <w:rFonts w:asciiTheme="minorHAnsi" w:eastAsiaTheme="minorEastAsia" w:hAnsiTheme="minorHAnsi" w:cstheme="minorBidi"/>
            <w:noProof/>
            <w:color w:val="auto"/>
            <w:sz w:val="24"/>
            <w:lang w:val="en-US" w:eastAsia="en-US"/>
          </w:rPr>
          <w:tab/>
        </w:r>
        <w:r w:rsidR="00354CAD" w:rsidRPr="0090478F">
          <w:rPr>
            <w:rStyle w:val="Hyperlink"/>
            <w:noProof/>
          </w:rPr>
          <w:t>Add Hosts to Exports on c-DOT:</w:t>
        </w:r>
        <w:r w:rsidR="00354CAD">
          <w:rPr>
            <w:noProof/>
          </w:rPr>
          <w:tab/>
        </w:r>
        <w:r w:rsidR="00354CAD">
          <w:rPr>
            <w:noProof/>
          </w:rPr>
          <w:fldChar w:fldCharType="begin"/>
        </w:r>
        <w:r w:rsidR="00354CAD">
          <w:rPr>
            <w:noProof/>
          </w:rPr>
          <w:instrText xml:space="preserve"> PAGEREF _Toc480543203 \h </w:instrText>
        </w:r>
        <w:r w:rsidR="00354CAD">
          <w:rPr>
            <w:noProof/>
          </w:rPr>
        </w:r>
        <w:r w:rsidR="00354CAD">
          <w:rPr>
            <w:noProof/>
          </w:rPr>
          <w:fldChar w:fldCharType="separate"/>
        </w:r>
        <w:r w:rsidR="00161F95">
          <w:rPr>
            <w:noProof/>
          </w:rPr>
          <w:t>60</w:t>
        </w:r>
        <w:r w:rsidR="00354CAD">
          <w:rPr>
            <w:noProof/>
          </w:rPr>
          <w:fldChar w:fldCharType="end"/>
        </w:r>
      </w:hyperlink>
    </w:p>
    <w:p w14:paraId="3722067D" w14:textId="77777777" w:rsidR="00D7315D" w:rsidRDefault="00D7315D" w:rsidP="00D7315D">
      <w:pPr>
        <w:ind w:left="-280"/>
      </w:pPr>
      <w:r>
        <w:fldChar w:fldCharType="end"/>
      </w:r>
    </w:p>
    <w:p w14:paraId="3722067E" w14:textId="77777777" w:rsidR="00D7315D" w:rsidRDefault="00D7315D" w:rsidP="00D7315D"/>
    <w:p w14:paraId="3722067F" w14:textId="77777777" w:rsidR="00D7315D" w:rsidRPr="00A91BC9" w:rsidRDefault="00D7315D" w:rsidP="00D7315D"/>
    <w:p w14:paraId="37220680" w14:textId="77777777" w:rsidR="00D7315D" w:rsidRPr="00A91BC9" w:rsidRDefault="00D7315D" w:rsidP="00D7315D"/>
    <w:p w14:paraId="37220681" w14:textId="77777777" w:rsidR="00D7315D" w:rsidRPr="00A91BC9" w:rsidRDefault="00D7315D" w:rsidP="00D7315D"/>
    <w:p w14:paraId="37220682" w14:textId="77777777" w:rsidR="00D7315D" w:rsidRPr="00A91BC9" w:rsidRDefault="00D7315D" w:rsidP="00D7315D"/>
    <w:p w14:paraId="37220683" w14:textId="77777777" w:rsidR="00D7315D" w:rsidRPr="00A91BC9" w:rsidRDefault="00D7315D" w:rsidP="00D7315D"/>
    <w:p w14:paraId="37220684" w14:textId="77777777" w:rsidR="00D7315D" w:rsidRPr="00A91BC9" w:rsidRDefault="00D7315D" w:rsidP="00D7315D"/>
    <w:p w14:paraId="37220685" w14:textId="77777777" w:rsidR="00D7315D" w:rsidRPr="00A91BC9" w:rsidRDefault="00D7315D" w:rsidP="00D7315D"/>
    <w:p w14:paraId="37220686" w14:textId="77777777" w:rsidR="00D7315D" w:rsidRPr="00A91BC9" w:rsidRDefault="00D7315D" w:rsidP="00D7315D"/>
    <w:p w14:paraId="37220687" w14:textId="77777777" w:rsidR="00D7315D" w:rsidRPr="00A91BC9" w:rsidRDefault="00D7315D" w:rsidP="00D7315D"/>
    <w:p w14:paraId="37220688" w14:textId="77777777" w:rsidR="00D7315D" w:rsidRPr="00A91BC9" w:rsidRDefault="00D7315D" w:rsidP="00D7315D"/>
    <w:p w14:paraId="37220689" w14:textId="77777777" w:rsidR="00D7315D" w:rsidRPr="00A91BC9" w:rsidRDefault="00D7315D" w:rsidP="00D7315D"/>
    <w:p w14:paraId="3722068A" w14:textId="77777777" w:rsidR="00D7315D" w:rsidRDefault="00D7315D" w:rsidP="00D7315D">
      <w:pPr>
        <w:pStyle w:val="PlainHeading"/>
        <w:ind w:left="-280"/>
      </w:pPr>
      <w:bookmarkStart w:id="15" w:name="_Toc480543178"/>
      <w:r>
        <w:lastRenderedPageBreak/>
        <w:t>About this document</w:t>
      </w:r>
      <w:bookmarkEnd w:id="15"/>
    </w:p>
    <w:p w14:paraId="3722068B" w14:textId="77777777" w:rsidR="00D7315D" w:rsidRDefault="00D7315D" w:rsidP="00D7315D">
      <w:pPr>
        <w:pStyle w:val="Heading2"/>
        <w:ind w:left="-280"/>
      </w:pPr>
      <w:bookmarkStart w:id="16" w:name="_Toc480543179"/>
      <w:r>
        <w:t>Intended readership</w:t>
      </w:r>
      <w:bookmarkEnd w:id="16"/>
    </w:p>
    <w:p w14:paraId="3B9EB887" w14:textId="09AD6360" w:rsidR="006E4010" w:rsidRDefault="00650F26" w:rsidP="006E4010">
      <w:pPr>
        <w:pStyle w:val="BodyText"/>
        <w:ind w:left="-280"/>
      </w:pPr>
      <w:r>
        <w:t xml:space="preserve">This document is intended for use by Storage Support staff and also to limited usage by the </w:t>
      </w:r>
      <w:r w:rsidR="006E4010">
        <w:t>Storage Altitude team at</w:t>
      </w:r>
      <w:r>
        <w:t xml:space="preserve"> Thomson Reuters</w:t>
      </w:r>
      <w:r w:rsidR="006E4010">
        <w:t>. This document outlines the process and procedures to be followed at the time of provisioning NAS Storage on 7-mode and c-DOT.</w:t>
      </w:r>
      <w:r w:rsidR="006E4010" w:rsidRPr="006E4010">
        <w:t xml:space="preserve"> </w:t>
      </w:r>
      <w:r w:rsidR="006E4010">
        <w:t>Following the steps outlined in the document will ensure we have a consistent way of performing changes to our infrastructure and avoid the following:</w:t>
      </w:r>
    </w:p>
    <w:p w14:paraId="5319E4B7" w14:textId="77777777" w:rsidR="006E4010" w:rsidRDefault="006E4010" w:rsidP="00445711">
      <w:pPr>
        <w:pStyle w:val="BodyText"/>
        <w:numPr>
          <w:ilvl w:val="0"/>
          <w:numId w:val="11"/>
        </w:numPr>
      </w:pPr>
      <w:r>
        <w:t xml:space="preserve">Misconfigurations in the environment resulting from a missed execution step </w:t>
      </w:r>
    </w:p>
    <w:p w14:paraId="236819DF" w14:textId="77777777" w:rsidR="006E4010" w:rsidRDefault="006E4010" w:rsidP="00445711">
      <w:pPr>
        <w:pStyle w:val="BodyText"/>
        <w:numPr>
          <w:ilvl w:val="0"/>
          <w:numId w:val="11"/>
        </w:numPr>
      </w:pPr>
      <w:r>
        <w:t>Reduce risk/impact to the infrastructure</w:t>
      </w:r>
    </w:p>
    <w:p w14:paraId="6BB54E3C" w14:textId="77777777" w:rsidR="006E4010" w:rsidRDefault="006E4010" w:rsidP="00445711">
      <w:pPr>
        <w:pStyle w:val="BodyText"/>
        <w:numPr>
          <w:ilvl w:val="0"/>
          <w:numId w:val="11"/>
        </w:numPr>
      </w:pPr>
      <w:r>
        <w:t>Human Errors</w:t>
      </w:r>
    </w:p>
    <w:p w14:paraId="35E4FDB9" w14:textId="5BCA0987" w:rsidR="006E4010" w:rsidRDefault="006E4010" w:rsidP="006E4010">
      <w:pPr>
        <w:pStyle w:val="BodyText"/>
      </w:pPr>
      <w:r>
        <w:t xml:space="preserve">It is imperative the process and steps outlined in here are expected to be followed by every individual in the team. Any deviation to the processes outlined here will need email approval from DCO-STO-SUPP-MGMT. </w:t>
      </w:r>
    </w:p>
    <w:p w14:paraId="3722068D" w14:textId="77777777" w:rsidR="00D7315D" w:rsidRDefault="00D7315D" w:rsidP="00D7315D">
      <w:pPr>
        <w:pStyle w:val="Heading2"/>
        <w:ind w:left="-280"/>
      </w:pPr>
      <w:bookmarkStart w:id="17" w:name="_Toc480543180"/>
      <w:r>
        <w:t>In this guide</w:t>
      </w:r>
      <w:bookmarkEnd w:id="17"/>
    </w:p>
    <w:p w14:paraId="3722068E" w14:textId="51E34319" w:rsidR="00650F26" w:rsidRDefault="006E4010" w:rsidP="00D7315D">
      <w:pPr>
        <w:pStyle w:val="BodyText"/>
        <w:ind w:left="-280"/>
      </w:pPr>
      <w:r>
        <w:t>This document</w:t>
      </w:r>
      <w:r w:rsidR="00650F26">
        <w:t xml:space="preserve"> </w:t>
      </w:r>
      <w:r>
        <w:t>describes the NAS Storage provisioning procedures to be followed by</w:t>
      </w:r>
      <w:r w:rsidR="00650F26">
        <w:t xml:space="preserve"> Storage Support Staff at Thomson Reuters. This will include but not limited to </w:t>
      </w:r>
    </w:p>
    <w:p w14:paraId="3722068F" w14:textId="769FCE8F" w:rsidR="00650F26" w:rsidRDefault="006E4010" w:rsidP="00445711">
      <w:pPr>
        <w:pStyle w:val="BodyText"/>
        <w:numPr>
          <w:ilvl w:val="0"/>
          <w:numId w:val="10"/>
        </w:numPr>
      </w:pPr>
      <w:r>
        <w:t>7-mode provisioning</w:t>
      </w:r>
    </w:p>
    <w:p w14:paraId="37220690" w14:textId="63F5D839" w:rsidR="00650F26" w:rsidRDefault="006E4010" w:rsidP="00445711">
      <w:pPr>
        <w:pStyle w:val="BodyText"/>
        <w:numPr>
          <w:ilvl w:val="0"/>
          <w:numId w:val="10"/>
        </w:numPr>
      </w:pPr>
      <w:r>
        <w:t>c-DOT provisioning</w:t>
      </w:r>
    </w:p>
    <w:p w14:paraId="37220691" w14:textId="45CD1B0B" w:rsidR="00650F26" w:rsidRDefault="006E4010" w:rsidP="00445711">
      <w:pPr>
        <w:pStyle w:val="BodyText"/>
        <w:numPr>
          <w:ilvl w:val="0"/>
          <w:numId w:val="10"/>
        </w:numPr>
      </w:pPr>
      <w:r>
        <w:t>Use of WFA workflows</w:t>
      </w:r>
    </w:p>
    <w:p w14:paraId="37220692" w14:textId="1C388121" w:rsidR="002778C0" w:rsidRDefault="006E4010" w:rsidP="00445711">
      <w:pPr>
        <w:pStyle w:val="BodyText"/>
        <w:numPr>
          <w:ilvl w:val="0"/>
          <w:numId w:val="10"/>
        </w:numPr>
      </w:pPr>
      <w:r>
        <w:t>Standard provisioning methods through WFA</w:t>
      </w:r>
    </w:p>
    <w:p w14:paraId="24A95883" w14:textId="0E8AF7B2" w:rsidR="00445711" w:rsidRDefault="006E4010" w:rsidP="00445711">
      <w:pPr>
        <w:pStyle w:val="BodyText"/>
        <w:numPr>
          <w:ilvl w:val="0"/>
          <w:numId w:val="10"/>
        </w:numPr>
      </w:pPr>
      <w:r>
        <w:t>Standard provisioning methods through Service Now Automation workflows</w:t>
      </w:r>
    </w:p>
    <w:p w14:paraId="3962897D" w14:textId="77777777" w:rsidR="00445711" w:rsidRDefault="00445711" w:rsidP="00445711">
      <w:pPr>
        <w:pStyle w:val="Heading1"/>
      </w:pPr>
      <w:bookmarkStart w:id="18" w:name="_Toc475023000"/>
      <w:bookmarkStart w:id="19" w:name="_Toc480543181"/>
      <w:r>
        <w:lastRenderedPageBreak/>
        <w:t>Storage Provisioning Procedures</w:t>
      </w:r>
      <w:bookmarkEnd w:id="18"/>
      <w:bookmarkEnd w:id="19"/>
    </w:p>
    <w:p w14:paraId="14416305" w14:textId="5AD30E75" w:rsidR="00445711" w:rsidRDefault="00445711" w:rsidP="00445711">
      <w:pPr>
        <w:pStyle w:val="BodyText"/>
      </w:pPr>
      <w:r>
        <w:t xml:space="preserve">The following are links for the WFA service </w:t>
      </w:r>
    </w:p>
    <w:p w14:paraId="2B806BCB" w14:textId="77777777" w:rsidR="00445711" w:rsidRPr="00FF45CA" w:rsidRDefault="008001AF" w:rsidP="00445711">
      <w:pPr>
        <w:numPr>
          <w:ilvl w:val="1"/>
          <w:numId w:val="12"/>
        </w:numPr>
        <w:spacing w:line="276" w:lineRule="auto"/>
      </w:pPr>
      <w:hyperlink r:id="rId16" w:history="1">
        <w:r w:rsidR="00445711" w:rsidRPr="00DD1279">
          <w:rPr>
            <w:rStyle w:val="Hyperlink"/>
            <w:lang w:eastAsia="en-GB"/>
          </w:rPr>
          <w:t>WFA CIS</w:t>
        </w:r>
      </w:hyperlink>
      <w:r w:rsidR="00445711" w:rsidRPr="00DD1279">
        <w:rPr>
          <w:rStyle w:val="Hyperlink"/>
          <w:lang w:eastAsia="en-GB"/>
        </w:rPr>
        <w:t xml:space="preserve"> –</w:t>
      </w:r>
      <w:r w:rsidR="00445711" w:rsidRPr="00DD1279">
        <w:rPr>
          <w:lang w:eastAsia="en-GB"/>
        </w:rPr>
        <w:t xml:space="preserve"> </w:t>
      </w:r>
      <w:proofErr w:type="spellStart"/>
      <w:r w:rsidR="00445711" w:rsidRPr="00DD1279">
        <w:rPr>
          <w:lang w:eastAsia="en-GB"/>
        </w:rPr>
        <w:t>CIS</w:t>
      </w:r>
      <w:proofErr w:type="spellEnd"/>
      <w:r w:rsidR="00445711" w:rsidRPr="00DD1279">
        <w:rPr>
          <w:lang w:eastAsia="en-GB"/>
        </w:rPr>
        <w:t xml:space="preserve"> instance</w:t>
      </w:r>
    </w:p>
    <w:p w14:paraId="78B40E54" w14:textId="77777777" w:rsidR="00445711" w:rsidRDefault="008001AF" w:rsidP="00445711">
      <w:pPr>
        <w:numPr>
          <w:ilvl w:val="1"/>
          <w:numId w:val="12"/>
        </w:numPr>
        <w:spacing w:line="276" w:lineRule="auto"/>
      </w:pPr>
      <w:hyperlink r:id="rId17" w:history="1">
        <w:r w:rsidR="00445711" w:rsidRPr="00DD1279">
          <w:rPr>
            <w:rStyle w:val="Hyperlink"/>
            <w:lang w:eastAsia="en-GB"/>
          </w:rPr>
          <w:t>WFA CPS</w:t>
        </w:r>
      </w:hyperlink>
      <w:r w:rsidR="00445711">
        <w:t xml:space="preserve"> </w:t>
      </w:r>
      <w:r w:rsidR="00445711" w:rsidRPr="00DD1279">
        <w:rPr>
          <w:lang w:eastAsia="en-GB"/>
        </w:rPr>
        <w:t>– CPS instance</w:t>
      </w:r>
    </w:p>
    <w:p w14:paraId="044D0FD4" w14:textId="77777777" w:rsidR="00445711" w:rsidRDefault="00445711" w:rsidP="00445711">
      <w:pPr>
        <w:spacing w:line="276" w:lineRule="auto"/>
        <w:rPr>
          <w:lang w:eastAsia="en-GB"/>
        </w:rPr>
      </w:pPr>
    </w:p>
    <w:p w14:paraId="0A539578" w14:textId="17742403" w:rsidR="007622A4" w:rsidRPr="004D0CC0" w:rsidRDefault="007622A4" w:rsidP="007622A4">
      <w:pPr>
        <w:pStyle w:val="Heading2"/>
        <w:rPr>
          <w:ins w:id="20" w:author="Microsoft Office User" w:date="2017-09-13T12:30:00Z"/>
        </w:rPr>
        <w:pPrChange w:id="21" w:author="Microsoft Office User" w:date="2017-09-13T12:30:00Z">
          <w:pPr>
            <w:pStyle w:val="Heading3"/>
          </w:pPr>
        </w:pPrChange>
      </w:pPr>
      <w:bookmarkStart w:id="22" w:name="_Prerequisites_when_creating"/>
      <w:bookmarkStart w:id="23" w:name="_Toc475023001"/>
      <w:bookmarkStart w:id="24" w:name="_Toc480543182"/>
      <w:bookmarkStart w:id="25" w:name="_Toc492994526"/>
      <w:bookmarkStart w:id="26" w:name="_Guidelines_to_be"/>
      <w:bookmarkEnd w:id="22"/>
      <w:bookmarkEnd w:id="26"/>
      <w:ins w:id="27" w:author="Microsoft Office User" w:date="2017-09-13T12:30:00Z">
        <w:r>
          <w:t>Guidelines to be strictly</w:t>
        </w:r>
        <w:r w:rsidRPr="004D0CC0">
          <w:t xml:space="preserve"> followed</w:t>
        </w:r>
        <w:r>
          <w:t xml:space="preserve"> for all </w:t>
        </w:r>
        <w:r>
          <w:t>Provisioning</w:t>
        </w:r>
        <w:r w:rsidRPr="004D0CC0">
          <w:t>:</w:t>
        </w:r>
        <w:bookmarkEnd w:id="25"/>
      </w:ins>
    </w:p>
    <w:p w14:paraId="1F342CC5" w14:textId="11020256" w:rsidR="007622A4" w:rsidRDefault="007622A4" w:rsidP="007622A4">
      <w:pPr>
        <w:pStyle w:val="BodyText"/>
        <w:numPr>
          <w:ilvl w:val="1"/>
          <w:numId w:val="48"/>
        </w:numPr>
        <w:rPr>
          <w:ins w:id="28" w:author="Microsoft Office User" w:date="2017-09-13T12:31:00Z"/>
          <w:b/>
          <w:lang w:val="en-US"/>
        </w:rPr>
      </w:pPr>
      <w:ins w:id="29" w:author="Microsoft Office User" w:date="2017-09-13T12:31:00Z">
        <w:r>
          <w:rPr>
            <w:b/>
            <w:lang w:val="en-US"/>
          </w:rPr>
          <w:t xml:space="preserve">WFA workflow and Service Now Automation Workflows should be used where applicable as documented in the PCM to avoid human errors. </w:t>
        </w:r>
      </w:ins>
    </w:p>
    <w:p w14:paraId="4399DB62" w14:textId="40F3D469" w:rsidR="007622A4" w:rsidRPr="004D0CC0" w:rsidRDefault="007622A4" w:rsidP="007622A4">
      <w:pPr>
        <w:pStyle w:val="BodyText"/>
        <w:numPr>
          <w:ilvl w:val="1"/>
          <w:numId w:val="48"/>
        </w:numPr>
        <w:rPr>
          <w:ins w:id="30" w:author="Microsoft Office User" w:date="2017-09-13T12:30:00Z"/>
          <w:b/>
          <w:lang w:val="en-US"/>
        </w:rPr>
      </w:pPr>
      <w:ins w:id="31" w:author="Microsoft Office User" w:date="2017-09-13T12:30:00Z">
        <w:r w:rsidRPr="004D0CC0">
          <w:rPr>
            <w:b/>
            <w:lang w:val="en-US"/>
          </w:rPr>
          <w:t>Ensure the Filer Aggregate utilization is below standard thresholds</w:t>
        </w:r>
        <w:r>
          <w:rPr>
            <w:b/>
            <w:lang w:val="en-US"/>
          </w:rPr>
          <w:t xml:space="preserve"> </w:t>
        </w:r>
        <w:r w:rsidRPr="004D0CC0">
          <w:rPr>
            <w:b/>
            <w:lang w:val="en-US"/>
          </w:rPr>
          <w:t>(</w:t>
        </w:r>
        <w:r>
          <w:rPr>
            <w:b/>
            <w:lang w:val="en-US"/>
          </w:rPr>
          <w:t xml:space="preserve">standard thresholds are </w:t>
        </w:r>
        <w:r w:rsidRPr="004D0CC0">
          <w:rPr>
            <w:b/>
            <w:lang w:val="en-US"/>
          </w:rPr>
          <w:t xml:space="preserve">75% for </w:t>
        </w:r>
      </w:ins>
      <w:ins w:id="32" w:author="Microsoft Office User" w:date="2017-09-13T12:32:00Z">
        <w:r>
          <w:rPr>
            <w:b/>
            <w:lang w:val="en-US"/>
          </w:rPr>
          <w:t>primary</w:t>
        </w:r>
      </w:ins>
      <w:ins w:id="33" w:author="Microsoft Office User" w:date="2017-09-13T12:30:00Z">
        <w:r w:rsidRPr="004D0CC0">
          <w:rPr>
            <w:b/>
            <w:lang w:val="en-US"/>
          </w:rPr>
          <w:t xml:space="preserve"> and 85% for backup filers)</w:t>
        </w:r>
        <w:r>
          <w:rPr>
            <w:b/>
            <w:lang w:val="en-US"/>
          </w:rPr>
          <w:t xml:space="preserve"> post migration. Ideally utilization should not exceed </w:t>
        </w:r>
      </w:ins>
      <w:ins w:id="34" w:author="Microsoft Office User" w:date="2017-09-13T12:58:00Z">
        <w:r w:rsidR="00F955ED">
          <w:rPr>
            <w:b/>
            <w:lang w:val="en-US"/>
          </w:rPr>
          <w:t>65</w:t>
        </w:r>
      </w:ins>
      <w:ins w:id="35" w:author="Microsoft Office User" w:date="2017-09-13T12:30:00Z">
        <w:r>
          <w:rPr>
            <w:b/>
            <w:lang w:val="en-US"/>
          </w:rPr>
          <w:t xml:space="preserve">% for </w:t>
        </w:r>
      </w:ins>
      <w:ins w:id="36" w:author="Microsoft Office User" w:date="2017-09-13T12:32:00Z">
        <w:r>
          <w:rPr>
            <w:b/>
            <w:lang w:val="en-US"/>
          </w:rPr>
          <w:t>primary</w:t>
        </w:r>
      </w:ins>
      <w:ins w:id="37" w:author="Microsoft Office User" w:date="2017-09-13T12:30:00Z">
        <w:r>
          <w:rPr>
            <w:b/>
            <w:lang w:val="en-US"/>
          </w:rPr>
          <w:t xml:space="preserve"> filers.</w:t>
        </w:r>
      </w:ins>
    </w:p>
    <w:p w14:paraId="008220B0" w14:textId="77777777" w:rsidR="007622A4" w:rsidRPr="004D0CC0" w:rsidRDefault="007622A4" w:rsidP="007622A4">
      <w:pPr>
        <w:pStyle w:val="BodyText"/>
        <w:numPr>
          <w:ilvl w:val="1"/>
          <w:numId w:val="48"/>
        </w:numPr>
        <w:rPr>
          <w:ins w:id="38" w:author="Microsoft Office User" w:date="2017-09-13T12:30:00Z"/>
          <w:b/>
          <w:lang w:val="en-US"/>
        </w:rPr>
      </w:pPr>
      <w:ins w:id="39" w:author="Microsoft Office User" w:date="2017-09-13T12:30:00Z">
        <w:r w:rsidRPr="004D0CC0">
          <w:rPr>
            <w:b/>
            <w:lang w:val="en-US"/>
          </w:rPr>
          <w:t xml:space="preserve">Ensure the Aggregate Overcommit is </w:t>
        </w:r>
        <w:r>
          <w:rPr>
            <w:b/>
            <w:lang w:val="en-US"/>
          </w:rPr>
          <w:t>below</w:t>
        </w:r>
        <w:r w:rsidRPr="004D0CC0">
          <w:rPr>
            <w:b/>
            <w:lang w:val="en-US"/>
          </w:rPr>
          <w:t xml:space="preserve"> </w:t>
        </w:r>
        <w:r w:rsidRPr="004D0CC0">
          <w:rPr>
            <w:b/>
            <w:lang w:val="en-US"/>
          </w:rPr>
          <w:t>thresholds (200%</w:t>
        </w:r>
        <w:r>
          <w:rPr>
            <w:b/>
            <w:lang w:val="en-US"/>
          </w:rPr>
          <w:t>)</w:t>
        </w:r>
        <w:r w:rsidRPr="004D0CC0">
          <w:rPr>
            <w:b/>
            <w:lang w:val="en-US"/>
          </w:rPr>
          <w:t xml:space="preserve"> for all filers except Backup filers</w:t>
        </w:r>
        <w:r>
          <w:rPr>
            <w:b/>
            <w:lang w:val="en-US"/>
          </w:rPr>
          <w:t>. Ideally this should be ~190% for all filers except backup filers.</w:t>
        </w:r>
      </w:ins>
    </w:p>
    <w:p w14:paraId="5801D82C" w14:textId="267808DD" w:rsidR="0097140E" w:rsidRPr="0097140E" w:rsidRDefault="007622A4" w:rsidP="0097140E">
      <w:pPr>
        <w:pStyle w:val="BodyText"/>
        <w:numPr>
          <w:ilvl w:val="1"/>
          <w:numId w:val="48"/>
        </w:numPr>
        <w:rPr>
          <w:ins w:id="40" w:author="Microsoft Office User" w:date="2017-09-13T12:35:00Z"/>
          <w:rFonts w:cs="Arial"/>
          <w:color w:val="595959" w:themeColor="text1" w:themeTint="A6"/>
          <w:szCs w:val="20"/>
          <w:rPrChange w:id="41" w:author="Microsoft Office User" w:date="2017-09-13T12:35:00Z">
            <w:rPr>
              <w:ins w:id="42" w:author="Microsoft Office User" w:date="2017-09-13T12:35:00Z"/>
              <w:b/>
            </w:rPr>
          </w:rPrChange>
        </w:rPr>
        <w:pPrChange w:id="43" w:author="Microsoft Office User" w:date="2017-09-13T12:34:00Z">
          <w:pPr>
            <w:pStyle w:val="NormalWeb"/>
            <w:numPr>
              <w:numId w:val="23"/>
            </w:numPr>
            <w:spacing w:before="0" w:beforeAutospacing="0" w:after="0" w:afterAutospacing="0"/>
            <w:ind w:left="720" w:hanging="360"/>
          </w:pPr>
        </w:pPrChange>
      </w:pPr>
      <w:ins w:id="44" w:author="Microsoft Office User" w:date="2017-09-13T12:30:00Z">
        <w:r w:rsidRPr="004D0CC0">
          <w:rPr>
            <w:b/>
            <w:lang w:val="en-US"/>
          </w:rPr>
          <w:t xml:space="preserve">Ensure the performance checks are </w:t>
        </w:r>
      </w:ins>
      <w:ins w:id="45" w:author="Microsoft Office User" w:date="2017-09-13T12:35:00Z">
        <w:r w:rsidR="0097140E">
          <w:rPr>
            <w:b/>
            <w:lang w:val="en-US"/>
          </w:rPr>
          <w:t>on the</w:t>
        </w:r>
      </w:ins>
      <w:ins w:id="46" w:author="Microsoft Office User" w:date="2017-09-13T12:30:00Z">
        <w:r w:rsidRPr="004D0CC0">
          <w:rPr>
            <w:b/>
            <w:lang w:val="en-US"/>
          </w:rPr>
          <w:t xml:space="preserve"> filers. </w:t>
        </w:r>
      </w:ins>
    </w:p>
    <w:p w14:paraId="07D74A22" w14:textId="77777777" w:rsidR="0097140E" w:rsidRDefault="0097140E" w:rsidP="0097140E">
      <w:pPr>
        <w:pStyle w:val="BodyText"/>
        <w:numPr>
          <w:ilvl w:val="2"/>
          <w:numId w:val="48"/>
        </w:numPr>
        <w:rPr>
          <w:ins w:id="47" w:author="Microsoft Office User" w:date="2017-09-13T12:36:00Z"/>
          <w:rFonts w:cs="Arial"/>
          <w:color w:val="595959" w:themeColor="text1" w:themeTint="A6"/>
          <w:szCs w:val="20"/>
        </w:rPr>
        <w:pPrChange w:id="48" w:author="Microsoft Office User" w:date="2017-09-13T12:35:00Z">
          <w:pPr>
            <w:pStyle w:val="NormalWeb"/>
            <w:numPr>
              <w:numId w:val="23"/>
            </w:numPr>
            <w:spacing w:before="0" w:beforeAutospacing="0" w:after="0" w:afterAutospacing="0"/>
            <w:ind w:left="720" w:hanging="360"/>
          </w:pPr>
        </w:pPrChange>
      </w:pPr>
      <w:ins w:id="49" w:author="Microsoft Office User" w:date="2017-09-13T12:34:00Z">
        <w:r>
          <w:rPr>
            <w:rFonts w:cs="Arial"/>
            <w:color w:val="595959" w:themeColor="text1" w:themeTint="A6"/>
            <w:szCs w:val="20"/>
          </w:rPr>
          <w:t xml:space="preserve">Validate the physical Filer has sufficient room to accommodate the IOPS and throughout for new </w:t>
        </w:r>
        <w:proofErr w:type="spellStart"/>
        <w:r>
          <w:rPr>
            <w:rFonts w:cs="Arial"/>
            <w:color w:val="595959" w:themeColor="text1" w:themeTint="A6"/>
            <w:szCs w:val="20"/>
          </w:rPr>
          <w:t>vfiler</w:t>
        </w:r>
      </w:ins>
      <w:proofErr w:type="spellEnd"/>
      <w:ins w:id="50" w:author="Microsoft Office User" w:date="2017-09-13T12:36:00Z">
        <w:r>
          <w:rPr>
            <w:rFonts w:cs="Arial"/>
            <w:color w:val="595959" w:themeColor="text1" w:themeTint="A6"/>
            <w:szCs w:val="20"/>
          </w:rPr>
          <w:t>/volume</w:t>
        </w:r>
      </w:ins>
      <w:ins w:id="51" w:author="Microsoft Office User" w:date="2017-09-13T12:34:00Z">
        <w:r>
          <w:rPr>
            <w:rFonts w:cs="Arial"/>
            <w:color w:val="595959" w:themeColor="text1" w:themeTint="A6"/>
            <w:szCs w:val="20"/>
          </w:rPr>
          <w:t>. IOPS and throughput requirements should be available from requester</w:t>
        </w:r>
      </w:ins>
      <w:ins w:id="52" w:author="Microsoft Office User" w:date="2017-09-13T12:36:00Z">
        <w:r>
          <w:rPr>
            <w:rFonts w:cs="Arial"/>
            <w:color w:val="595959" w:themeColor="text1" w:themeTint="A6"/>
            <w:szCs w:val="20"/>
          </w:rPr>
          <w:t xml:space="preserve"> or existing source </w:t>
        </w:r>
        <w:proofErr w:type="spellStart"/>
        <w:r>
          <w:rPr>
            <w:rFonts w:cs="Arial"/>
            <w:color w:val="595959" w:themeColor="text1" w:themeTint="A6"/>
            <w:szCs w:val="20"/>
          </w:rPr>
          <w:t>vfiler</w:t>
        </w:r>
        <w:proofErr w:type="spellEnd"/>
        <w:r>
          <w:rPr>
            <w:rFonts w:cs="Arial"/>
            <w:color w:val="595959" w:themeColor="text1" w:themeTint="A6"/>
            <w:szCs w:val="20"/>
          </w:rPr>
          <w:t xml:space="preserve"> if this is part of a migration</w:t>
        </w:r>
      </w:ins>
      <w:ins w:id="53" w:author="Microsoft Office User" w:date="2017-09-13T12:34:00Z">
        <w:r>
          <w:rPr>
            <w:rFonts w:cs="Arial"/>
            <w:color w:val="595959" w:themeColor="text1" w:themeTint="A6"/>
            <w:szCs w:val="20"/>
          </w:rPr>
          <w:t xml:space="preserve">. </w:t>
        </w:r>
      </w:ins>
    </w:p>
    <w:p w14:paraId="166016D8" w14:textId="04947DF0" w:rsidR="0097140E" w:rsidRDefault="0097140E" w:rsidP="0097140E">
      <w:pPr>
        <w:pStyle w:val="BodyText"/>
        <w:numPr>
          <w:ilvl w:val="2"/>
          <w:numId w:val="48"/>
        </w:numPr>
        <w:rPr>
          <w:ins w:id="54" w:author="Microsoft Office User" w:date="2017-09-13T12:35:00Z"/>
          <w:rFonts w:cs="Arial"/>
          <w:color w:val="595959" w:themeColor="text1" w:themeTint="A6"/>
          <w:szCs w:val="20"/>
        </w:rPr>
        <w:pPrChange w:id="55" w:author="Microsoft Office User" w:date="2017-09-13T12:35:00Z">
          <w:pPr>
            <w:pStyle w:val="NormalWeb"/>
            <w:numPr>
              <w:numId w:val="23"/>
            </w:numPr>
            <w:spacing w:before="0" w:beforeAutospacing="0" w:after="0" w:afterAutospacing="0"/>
            <w:ind w:left="720" w:hanging="360"/>
          </w:pPr>
        </w:pPrChange>
      </w:pPr>
      <w:ins w:id="56" w:author="Microsoft Office User" w:date="2017-09-13T12:36:00Z">
        <w:r>
          <w:rPr>
            <w:rFonts w:cs="Arial"/>
            <w:color w:val="595959" w:themeColor="text1" w:themeTint="A6"/>
            <w:szCs w:val="20"/>
          </w:rPr>
          <w:t xml:space="preserve">For </w:t>
        </w:r>
      </w:ins>
      <w:ins w:id="57" w:author="Microsoft Office User" w:date="2017-09-13T12:37:00Z">
        <w:r>
          <w:rPr>
            <w:rFonts w:cs="Arial"/>
            <w:color w:val="595959" w:themeColor="text1" w:themeTint="A6"/>
            <w:szCs w:val="20"/>
          </w:rPr>
          <w:t xml:space="preserve">7-Mode, </w:t>
        </w:r>
      </w:ins>
      <w:ins w:id="58" w:author="Microsoft Office User" w:date="2017-09-13T12:34:00Z">
        <w:r>
          <w:rPr>
            <w:rFonts w:cs="Arial"/>
            <w:color w:val="595959" w:themeColor="text1" w:themeTint="A6"/>
            <w:szCs w:val="20"/>
          </w:rPr>
          <w:t>e</w:t>
        </w:r>
        <w:r>
          <w:rPr>
            <w:rFonts w:cs="Arial"/>
            <w:color w:val="595959" w:themeColor="text1" w:themeTint="A6"/>
            <w:szCs w:val="20"/>
          </w:rPr>
          <w:t>nsure the TRP load script (perfinfo.pl) along with NMC is checked to determine if the filer has room to accommodate the new request.</w:t>
        </w:r>
      </w:ins>
    </w:p>
    <w:p w14:paraId="71129F26" w14:textId="4FB00401" w:rsidR="0097140E" w:rsidRPr="0097140E" w:rsidRDefault="0097140E" w:rsidP="0097140E">
      <w:pPr>
        <w:pStyle w:val="BodyText"/>
        <w:numPr>
          <w:ilvl w:val="2"/>
          <w:numId w:val="48"/>
        </w:numPr>
        <w:rPr>
          <w:ins w:id="59" w:author="Microsoft Office User" w:date="2017-09-13T12:34:00Z"/>
          <w:rFonts w:cs="Arial"/>
          <w:color w:val="595959" w:themeColor="text1" w:themeTint="A6"/>
          <w:szCs w:val="20"/>
        </w:rPr>
        <w:pPrChange w:id="60" w:author="Microsoft Office User" w:date="2017-09-13T12:35:00Z">
          <w:pPr>
            <w:pStyle w:val="NormalWeb"/>
            <w:numPr>
              <w:numId w:val="23"/>
            </w:numPr>
            <w:spacing w:before="0" w:beforeAutospacing="0" w:after="0" w:afterAutospacing="0"/>
            <w:ind w:left="720" w:hanging="360"/>
          </w:pPr>
        </w:pPrChange>
      </w:pPr>
      <w:ins w:id="61" w:author="Microsoft Office User" w:date="2017-09-13T12:37:00Z">
        <w:r w:rsidRPr="0097140E">
          <w:rPr>
            <w:lang w:val="en-US"/>
            <w:rPrChange w:id="62" w:author="Microsoft Office User" w:date="2017-09-13T12:37:00Z">
              <w:rPr>
                <w:b/>
              </w:rPr>
            </w:rPrChange>
          </w:rPr>
          <w:t>For c-DOT use OPM/</w:t>
        </w:r>
        <w:proofErr w:type="spellStart"/>
        <w:r w:rsidRPr="0097140E">
          <w:rPr>
            <w:lang w:val="en-US"/>
            <w:rPrChange w:id="63" w:author="Microsoft Office User" w:date="2017-09-13T12:37:00Z">
              <w:rPr>
                <w:b/>
              </w:rPr>
            </w:rPrChange>
          </w:rPr>
          <w:t>Grafana</w:t>
        </w:r>
        <w:proofErr w:type="spellEnd"/>
        <w:r w:rsidRPr="0097140E">
          <w:rPr>
            <w:lang w:val="en-US"/>
            <w:rPrChange w:id="64" w:author="Microsoft Office User" w:date="2017-09-13T12:37:00Z">
              <w:rPr>
                <w:b/>
              </w:rPr>
            </w:rPrChange>
          </w:rPr>
          <w:t xml:space="preserve"> to review the performance on the target filer.</w:t>
        </w:r>
      </w:ins>
    </w:p>
    <w:p w14:paraId="1B2CAA80" w14:textId="70274234" w:rsidR="007622A4" w:rsidRDefault="0097140E" w:rsidP="007622A4">
      <w:pPr>
        <w:pStyle w:val="BodyText"/>
        <w:numPr>
          <w:ilvl w:val="1"/>
          <w:numId w:val="48"/>
        </w:numPr>
        <w:rPr>
          <w:ins w:id="65" w:author="Microsoft Office User" w:date="2017-09-13T12:30:00Z"/>
          <w:b/>
          <w:lang w:val="en-US"/>
        </w:rPr>
      </w:pPr>
      <w:ins w:id="66" w:author="Microsoft Office User" w:date="2017-09-13T12:39:00Z">
        <w:r>
          <w:rPr>
            <w:b/>
            <w:lang w:val="en-US"/>
          </w:rPr>
          <w:t xml:space="preserve">DO NOT combine Different BU data in the same </w:t>
        </w:r>
        <w:proofErr w:type="spellStart"/>
        <w:r>
          <w:rPr>
            <w:b/>
            <w:lang w:val="en-US"/>
          </w:rPr>
          <w:t>vfiler</w:t>
        </w:r>
        <w:proofErr w:type="spellEnd"/>
        <w:r>
          <w:rPr>
            <w:b/>
            <w:lang w:val="en-US"/>
          </w:rPr>
          <w:t xml:space="preserve">. Escalate if we are closer to hitting </w:t>
        </w:r>
        <w:proofErr w:type="spellStart"/>
        <w:r>
          <w:rPr>
            <w:b/>
            <w:lang w:val="en-US"/>
          </w:rPr>
          <w:t>vfiler</w:t>
        </w:r>
        <w:proofErr w:type="spellEnd"/>
        <w:r>
          <w:rPr>
            <w:b/>
            <w:lang w:val="en-US"/>
          </w:rPr>
          <w:t xml:space="preserve"> limits.</w:t>
        </w:r>
      </w:ins>
    </w:p>
    <w:p w14:paraId="1B95AA93" w14:textId="77777777" w:rsidR="007622A4" w:rsidRPr="004D0CC0" w:rsidRDefault="007622A4" w:rsidP="007622A4">
      <w:pPr>
        <w:pStyle w:val="BodyText"/>
        <w:numPr>
          <w:ilvl w:val="1"/>
          <w:numId w:val="48"/>
        </w:numPr>
        <w:rPr>
          <w:ins w:id="67" w:author="Microsoft Office User" w:date="2017-09-13T12:30:00Z"/>
          <w:b/>
          <w:lang w:val="en-US"/>
        </w:rPr>
      </w:pPr>
      <w:ins w:id="68" w:author="Microsoft Office User" w:date="2017-09-13T12:30:00Z">
        <w:r>
          <w:rPr>
            <w:b/>
            <w:lang w:val="en-US"/>
          </w:rPr>
          <w:t xml:space="preserve">Review the performance on Source </w:t>
        </w:r>
        <w:proofErr w:type="spellStart"/>
        <w:r>
          <w:rPr>
            <w:b/>
            <w:lang w:val="en-US"/>
          </w:rPr>
          <w:t>Vfiler</w:t>
        </w:r>
        <w:proofErr w:type="spellEnd"/>
        <w:r>
          <w:rPr>
            <w:b/>
            <w:lang w:val="en-US"/>
          </w:rPr>
          <w:t>/volume and ensure destination has room to accommodate this workload. For c-DOT ensure the IOPS are within standard 6k QOS values. If exceeding then review with D&amp;E for exceptions.</w:t>
        </w:r>
      </w:ins>
    </w:p>
    <w:p w14:paraId="57BD7F9D" w14:textId="77777777" w:rsidR="007622A4" w:rsidRPr="004D0CC0" w:rsidRDefault="007622A4" w:rsidP="007622A4">
      <w:pPr>
        <w:pStyle w:val="BodyText"/>
        <w:numPr>
          <w:ilvl w:val="1"/>
          <w:numId w:val="48"/>
        </w:numPr>
        <w:rPr>
          <w:ins w:id="69" w:author="Microsoft Office User" w:date="2017-09-13T12:30:00Z"/>
          <w:b/>
          <w:lang w:val="en-US"/>
        </w:rPr>
      </w:pPr>
      <w:ins w:id="70" w:author="Microsoft Office User" w:date="2017-09-13T12:30:00Z">
        <w:r w:rsidRPr="004D0CC0">
          <w:rPr>
            <w:b/>
            <w:lang w:val="en-US"/>
          </w:rPr>
          <w:t xml:space="preserve">Ensure the </w:t>
        </w:r>
        <w:proofErr w:type="spellStart"/>
        <w:r w:rsidRPr="004D0CC0">
          <w:rPr>
            <w:b/>
            <w:lang w:val="en-US"/>
          </w:rPr>
          <w:t>vfiler</w:t>
        </w:r>
        <w:proofErr w:type="spellEnd"/>
        <w:r w:rsidRPr="004D0CC0">
          <w:rPr>
            <w:b/>
            <w:lang w:val="en-US"/>
          </w:rPr>
          <w:t xml:space="preserve"> count is as per Standard thresholds</w:t>
        </w:r>
        <w:r>
          <w:rPr>
            <w:b/>
            <w:lang w:val="en-US"/>
          </w:rPr>
          <w:t>. Standard thresholds are &lt;65 for 7-mode and 128 for c-DOT.</w:t>
        </w:r>
      </w:ins>
    </w:p>
    <w:p w14:paraId="1BD580B1" w14:textId="0B7CCAD1" w:rsidR="007622A4" w:rsidRPr="004D0CC0" w:rsidRDefault="007622A4" w:rsidP="007622A4">
      <w:pPr>
        <w:pStyle w:val="BodyText"/>
        <w:numPr>
          <w:ilvl w:val="1"/>
          <w:numId w:val="48"/>
        </w:numPr>
        <w:rPr>
          <w:ins w:id="71" w:author="Microsoft Office User" w:date="2017-09-13T12:30:00Z"/>
          <w:b/>
          <w:lang w:val="en-US"/>
        </w:rPr>
      </w:pPr>
      <w:ins w:id="72" w:author="Microsoft Office User" w:date="2017-09-13T12:30:00Z">
        <w:r w:rsidRPr="004D0CC0">
          <w:rPr>
            <w:b/>
            <w:lang w:val="en-US"/>
          </w:rPr>
          <w:t>Ensure volume counts are as per standards</w:t>
        </w:r>
        <w:r w:rsidR="0097140E">
          <w:rPr>
            <w:b/>
            <w:lang w:val="en-US"/>
          </w:rPr>
          <w:t>.</w:t>
        </w:r>
      </w:ins>
    </w:p>
    <w:p w14:paraId="68B6CF94" w14:textId="579C135B" w:rsidR="007622A4" w:rsidRPr="004D0CC0" w:rsidRDefault="007622A4" w:rsidP="007622A4">
      <w:pPr>
        <w:pStyle w:val="BodyText"/>
        <w:numPr>
          <w:ilvl w:val="1"/>
          <w:numId w:val="48"/>
        </w:numPr>
        <w:rPr>
          <w:ins w:id="73" w:author="Microsoft Office User" w:date="2017-09-13T12:30:00Z"/>
          <w:b/>
          <w:lang w:val="en-US"/>
        </w:rPr>
      </w:pPr>
      <w:ins w:id="74" w:author="Microsoft Office User" w:date="2017-09-13T12:30:00Z">
        <w:r w:rsidRPr="004D0CC0">
          <w:rPr>
            <w:b/>
            <w:lang w:val="en-US"/>
          </w:rPr>
          <w:t xml:space="preserve">Ensure the target Filer is from same Site, Module, Environment and Tier type and has same VLAN as </w:t>
        </w:r>
      </w:ins>
      <w:ins w:id="75" w:author="Microsoft Office User" w:date="2017-09-13T12:33:00Z">
        <w:r w:rsidR="0097140E">
          <w:rPr>
            <w:b/>
            <w:lang w:val="en-US"/>
          </w:rPr>
          <w:t>requested</w:t>
        </w:r>
      </w:ins>
      <w:ins w:id="76" w:author="Microsoft Office User" w:date="2017-09-13T12:30:00Z">
        <w:r w:rsidRPr="004D0CC0">
          <w:rPr>
            <w:b/>
            <w:lang w:val="en-US"/>
          </w:rPr>
          <w:t>.</w:t>
        </w:r>
      </w:ins>
    </w:p>
    <w:p w14:paraId="0CE362D7" w14:textId="77777777" w:rsidR="007622A4" w:rsidRDefault="007622A4" w:rsidP="007622A4">
      <w:pPr>
        <w:pStyle w:val="Heading2"/>
        <w:numPr>
          <w:ilvl w:val="0"/>
          <w:numId w:val="0"/>
        </w:numPr>
        <w:rPr>
          <w:ins w:id="77" w:author="Microsoft Office User" w:date="2017-09-13T12:30:00Z"/>
        </w:rPr>
        <w:pPrChange w:id="78" w:author="Microsoft Office User" w:date="2017-09-13T12:30:00Z">
          <w:pPr>
            <w:pStyle w:val="Heading2"/>
          </w:pPr>
        </w:pPrChange>
      </w:pPr>
    </w:p>
    <w:p w14:paraId="2E96A693" w14:textId="2302086F" w:rsidR="00445711" w:rsidRDefault="00445711" w:rsidP="00445711">
      <w:pPr>
        <w:pStyle w:val="Heading2"/>
      </w:pPr>
      <w:bookmarkStart w:id="79" w:name="_Prerequisites_when_creating_1"/>
      <w:bookmarkStart w:id="80" w:name="_Prerequisites_when_creating_2"/>
      <w:bookmarkStart w:id="81" w:name="_Prerequisites_when_creating_3"/>
      <w:bookmarkStart w:id="82" w:name="_Prerequisites_when_creating_4"/>
      <w:bookmarkStart w:id="83" w:name="_Prerequisites_when_creating_5"/>
      <w:bookmarkStart w:id="84" w:name="_Prerequisites_when_creating_6"/>
      <w:bookmarkEnd w:id="79"/>
      <w:bookmarkEnd w:id="80"/>
      <w:bookmarkEnd w:id="81"/>
      <w:bookmarkEnd w:id="82"/>
      <w:bookmarkEnd w:id="83"/>
      <w:bookmarkEnd w:id="84"/>
      <w:r w:rsidRPr="00CC2A93">
        <w:t>Prerequisites</w:t>
      </w:r>
      <w:r>
        <w:t xml:space="preserve"> when creating a new </w:t>
      </w:r>
      <w:bookmarkEnd w:id="23"/>
      <w:r>
        <w:t>vFILER</w:t>
      </w:r>
      <w:bookmarkEnd w:id="24"/>
    </w:p>
    <w:p w14:paraId="64812B31" w14:textId="77777777" w:rsidR="00445711" w:rsidRDefault="00445711" w:rsidP="00445711">
      <w:pPr>
        <w:pStyle w:val="BodyText"/>
        <w:numPr>
          <w:ilvl w:val="0"/>
          <w:numId w:val="16"/>
        </w:numPr>
        <w:rPr>
          <w:lang w:val="en-US"/>
        </w:rPr>
      </w:pPr>
      <w:r>
        <w:rPr>
          <w:lang w:val="en-US"/>
        </w:rPr>
        <w:t xml:space="preserve">Check the </w:t>
      </w:r>
      <w:proofErr w:type="spellStart"/>
      <w:r>
        <w:rPr>
          <w:lang w:val="en-US"/>
        </w:rPr>
        <w:t>vlan</w:t>
      </w:r>
      <w:proofErr w:type="spellEnd"/>
      <w:r>
        <w:rPr>
          <w:lang w:val="en-US"/>
        </w:rPr>
        <w:t xml:space="preserve"> information for existing </w:t>
      </w:r>
      <w:proofErr w:type="spellStart"/>
      <w:r>
        <w:rPr>
          <w:lang w:val="en-US"/>
        </w:rPr>
        <w:t>vfiler</w:t>
      </w:r>
      <w:proofErr w:type="spellEnd"/>
      <w:r>
        <w:rPr>
          <w:lang w:val="en-US"/>
        </w:rPr>
        <w:t xml:space="preserve"> if this is for a migration event or </w:t>
      </w:r>
      <w:proofErr w:type="spellStart"/>
      <w:r>
        <w:rPr>
          <w:lang w:val="en-US"/>
        </w:rPr>
        <w:t>vlan</w:t>
      </w:r>
      <w:proofErr w:type="spellEnd"/>
      <w:r>
        <w:rPr>
          <w:lang w:val="en-US"/>
        </w:rPr>
        <w:t xml:space="preserve"> of the host that needs new </w:t>
      </w:r>
      <w:proofErr w:type="spellStart"/>
      <w:r>
        <w:rPr>
          <w:lang w:val="en-US"/>
        </w:rPr>
        <w:t>vfiler</w:t>
      </w:r>
      <w:proofErr w:type="spellEnd"/>
      <w:r>
        <w:rPr>
          <w:lang w:val="en-US"/>
        </w:rPr>
        <w:t xml:space="preserve">. Please make sure the same </w:t>
      </w:r>
      <w:proofErr w:type="spellStart"/>
      <w:r>
        <w:rPr>
          <w:lang w:val="en-US"/>
        </w:rPr>
        <w:t>vlan</w:t>
      </w:r>
      <w:proofErr w:type="spellEnd"/>
      <w:r>
        <w:rPr>
          <w:lang w:val="en-US"/>
        </w:rPr>
        <w:t xml:space="preserve"> is available on the destination filer. Pay special care to any secure VLANs that exist in the environment like TAX secure ECOM, Clear Secure VLAN etc. To check the </w:t>
      </w:r>
      <w:proofErr w:type="spellStart"/>
      <w:r>
        <w:rPr>
          <w:lang w:val="en-US"/>
        </w:rPr>
        <w:t>vlan</w:t>
      </w:r>
      <w:proofErr w:type="spellEnd"/>
      <w:r>
        <w:rPr>
          <w:lang w:val="en-US"/>
        </w:rPr>
        <w:t>:</w:t>
      </w:r>
    </w:p>
    <w:p w14:paraId="4A62F62E" w14:textId="77777777" w:rsidR="00445711" w:rsidRDefault="00445711" w:rsidP="00445711">
      <w:pPr>
        <w:pStyle w:val="BodyText"/>
        <w:numPr>
          <w:ilvl w:val="1"/>
          <w:numId w:val="16"/>
        </w:numPr>
        <w:rPr>
          <w:lang w:val="en-US"/>
        </w:rPr>
      </w:pPr>
      <w:r>
        <w:rPr>
          <w:lang w:val="en-US"/>
        </w:rPr>
        <w:t xml:space="preserve">Connect to </w:t>
      </w:r>
      <w:hyperlink r:id="rId18" w:history="1">
        <w:r w:rsidRPr="009459D8">
          <w:rPr>
            <w:rStyle w:val="Hyperlink"/>
            <w:lang w:val="en-US"/>
          </w:rPr>
          <w:t>https://zipper.int.thomsonreuters.com/</w:t>
        </w:r>
      </w:hyperlink>
    </w:p>
    <w:p w14:paraId="518B1475" w14:textId="77777777" w:rsidR="00445711" w:rsidRPr="001B1900" w:rsidRDefault="00445711" w:rsidP="00445711">
      <w:pPr>
        <w:pStyle w:val="BodyText"/>
        <w:numPr>
          <w:ilvl w:val="1"/>
          <w:numId w:val="16"/>
        </w:numPr>
        <w:rPr>
          <w:lang w:val="en-US"/>
        </w:rPr>
      </w:pPr>
      <w:r>
        <w:rPr>
          <w:lang w:val="en-US"/>
        </w:rPr>
        <w:t>T</w:t>
      </w:r>
      <w:r w:rsidRPr="001B1900">
        <w:rPr>
          <w:lang w:val="en-US"/>
        </w:rPr>
        <w:t>o find the VLAN of the source IP.</w:t>
      </w:r>
    </w:p>
    <w:p w14:paraId="5F9CACDC" w14:textId="77777777" w:rsidR="00445711" w:rsidRDefault="00445711" w:rsidP="00445711">
      <w:pPr>
        <w:pStyle w:val="BodyText"/>
        <w:ind w:left="1440"/>
        <w:rPr>
          <w:lang w:val="en-US"/>
        </w:rPr>
      </w:pPr>
      <w:r>
        <w:rPr>
          <w:lang w:val="en-US"/>
        </w:rPr>
        <w:t>Enter the IP in the search expression and click on the below highlighted Icon</w:t>
      </w:r>
    </w:p>
    <w:p w14:paraId="18A06464" w14:textId="77777777" w:rsidR="00445711" w:rsidRDefault="00445711" w:rsidP="00445711">
      <w:pPr>
        <w:pStyle w:val="BodyText"/>
        <w:ind w:left="1440"/>
        <w:rPr>
          <w:lang w:val="en-US"/>
        </w:rPr>
      </w:pPr>
      <w:r>
        <w:rPr>
          <w:noProof/>
          <w:lang w:val="en-US" w:eastAsia="en-US"/>
        </w:rPr>
        <w:lastRenderedPageBreak/>
        <w:drawing>
          <wp:inline distT="0" distB="0" distL="0" distR="0" wp14:anchorId="4BA875FF" wp14:editId="18C3869D">
            <wp:extent cx="4337804" cy="1276169"/>
            <wp:effectExtent l="0" t="0" r="5715" b="0"/>
            <wp:docPr id="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07748" cy="1296746"/>
                    </a:xfrm>
                    <a:prstGeom prst="rect">
                      <a:avLst/>
                    </a:prstGeom>
                    <a:noFill/>
                    <a:ln w="9525">
                      <a:noFill/>
                      <a:miter lim="800000"/>
                      <a:headEnd/>
                      <a:tailEnd/>
                    </a:ln>
                  </pic:spPr>
                </pic:pic>
              </a:graphicData>
            </a:graphic>
          </wp:inline>
        </w:drawing>
      </w:r>
    </w:p>
    <w:p w14:paraId="5C381C74" w14:textId="77777777" w:rsidR="00445711" w:rsidRDefault="00445711" w:rsidP="00445711">
      <w:pPr>
        <w:pStyle w:val="BodyText"/>
        <w:ind w:left="1440"/>
        <w:rPr>
          <w:lang w:val="en-US"/>
        </w:rPr>
      </w:pPr>
    </w:p>
    <w:p w14:paraId="6FA87CF5" w14:textId="77777777" w:rsidR="00445711" w:rsidRDefault="00445711" w:rsidP="00445711">
      <w:pPr>
        <w:pStyle w:val="BodyText"/>
        <w:ind w:left="1440"/>
        <w:rPr>
          <w:lang w:val="en-US"/>
        </w:rPr>
      </w:pPr>
      <w:r>
        <w:rPr>
          <w:lang w:val="en-US"/>
        </w:rPr>
        <w:t>It will populate the VLAN, IP, Gateway and Netmask details.</w:t>
      </w:r>
    </w:p>
    <w:p w14:paraId="2DCEB5A5" w14:textId="77777777" w:rsidR="00445711" w:rsidRDefault="00445711" w:rsidP="00445711">
      <w:pPr>
        <w:pStyle w:val="BodyText"/>
        <w:ind w:left="1440"/>
        <w:rPr>
          <w:lang w:val="en-US"/>
        </w:rPr>
      </w:pPr>
    </w:p>
    <w:p w14:paraId="6E1B517B" w14:textId="77777777" w:rsidR="00445711" w:rsidRDefault="00445711" w:rsidP="00445711">
      <w:pPr>
        <w:pStyle w:val="BodyText"/>
        <w:ind w:left="1440"/>
        <w:rPr>
          <w:lang w:val="en-US"/>
        </w:rPr>
      </w:pPr>
      <w:r>
        <w:rPr>
          <w:noProof/>
          <w:lang w:val="en-US" w:eastAsia="en-US"/>
        </w:rPr>
        <w:drawing>
          <wp:inline distT="0" distB="0" distL="0" distR="0" wp14:anchorId="200FF9BF" wp14:editId="1FECDD85">
            <wp:extent cx="4552678" cy="102123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4575288" cy="1026306"/>
                    </a:xfrm>
                    <a:prstGeom prst="rect">
                      <a:avLst/>
                    </a:prstGeom>
                    <a:noFill/>
                    <a:ln w="9525">
                      <a:noFill/>
                      <a:miter lim="800000"/>
                      <a:headEnd/>
                      <a:tailEnd/>
                    </a:ln>
                  </pic:spPr>
                </pic:pic>
              </a:graphicData>
            </a:graphic>
          </wp:inline>
        </w:drawing>
      </w:r>
    </w:p>
    <w:p w14:paraId="2911D405" w14:textId="77777777" w:rsidR="00445711" w:rsidRDefault="00445711" w:rsidP="00445711">
      <w:pPr>
        <w:pStyle w:val="BodyText"/>
        <w:ind w:left="1440"/>
        <w:rPr>
          <w:lang w:val="en-US"/>
        </w:rPr>
      </w:pPr>
      <w:r>
        <w:rPr>
          <w:lang w:val="en-US"/>
        </w:rPr>
        <w:t xml:space="preserve">Above example shows a ECOM vlan#2004. We have ECOM, CORP, MGMT, </w:t>
      </w:r>
      <w:proofErr w:type="gramStart"/>
      <w:r>
        <w:rPr>
          <w:lang w:val="en-US"/>
        </w:rPr>
        <w:t>COLO,SECURE</w:t>
      </w:r>
      <w:proofErr w:type="gramEnd"/>
      <w:r>
        <w:rPr>
          <w:lang w:val="en-US"/>
        </w:rPr>
        <w:t xml:space="preserve"> ECOM Networks.</w:t>
      </w:r>
    </w:p>
    <w:p w14:paraId="2BFF92DE" w14:textId="77CEAE0B" w:rsidR="00445711" w:rsidRDefault="00445711" w:rsidP="00445711">
      <w:pPr>
        <w:pStyle w:val="BodyText"/>
        <w:numPr>
          <w:ilvl w:val="0"/>
          <w:numId w:val="16"/>
        </w:numPr>
        <w:rPr>
          <w:lang w:val="en-US"/>
        </w:rPr>
      </w:pPr>
      <w:r>
        <w:rPr>
          <w:lang w:val="en-US"/>
        </w:rPr>
        <w:t xml:space="preserve">Check the </w:t>
      </w:r>
      <w:proofErr w:type="spellStart"/>
      <w:r>
        <w:rPr>
          <w:lang w:val="en-US"/>
        </w:rPr>
        <w:t>vfiler</w:t>
      </w:r>
      <w:proofErr w:type="spellEnd"/>
      <w:r>
        <w:rPr>
          <w:lang w:val="en-US"/>
        </w:rPr>
        <w:t xml:space="preserve"> count on the physical filer. As per standards the maximum limit for # of </w:t>
      </w:r>
      <w:proofErr w:type="spellStart"/>
      <w:r>
        <w:rPr>
          <w:lang w:val="en-US"/>
        </w:rPr>
        <w:t>vfilers</w:t>
      </w:r>
      <w:proofErr w:type="spellEnd"/>
      <w:r>
        <w:rPr>
          <w:lang w:val="en-US"/>
        </w:rPr>
        <w:t xml:space="preserve"> is </w:t>
      </w:r>
      <w:ins w:id="85" w:author="Microsoft Office User" w:date="2017-09-13T12:08:00Z">
        <w:r w:rsidR="004A0EE4">
          <w:rPr>
            <w:lang w:val="en-US"/>
          </w:rPr>
          <w:t xml:space="preserve">&lt; </w:t>
        </w:r>
      </w:ins>
      <w:r>
        <w:rPr>
          <w:lang w:val="en-US"/>
        </w:rPr>
        <w:t>65</w:t>
      </w:r>
      <w:ins w:id="86" w:author="Microsoft Office User" w:date="2017-09-13T12:08:00Z">
        <w:r w:rsidR="004A0EE4">
          <w:rPr>
            <w:lang w:val="en-US"/>
          </w:rPr>
          <w:t xml:space="preserve"> for 7-mode and 128 for c-DOT</w:t>
        </w:r>
      </w:ins>
      <w:r>
        <w:rPr>
          <w:lang w:val="en-US"/>
        </w:rPr>
        <w:t xml:space="preserve">. Do not provision new </w:t>
      </w:r>
      <w:proofErr w:type="spellStart"/>
      <w:r>
        <w:rPr>
          <w:lang w:val="en-US"/>
        </w:rPr>
        <w:t>vfiler</w:t>
      </w:r>
      <w:proofErr w:type="spellEnd"/>
      <w:r>
        <w:rPr>
          <w:lang w:val="en-US"/>
        </w:rPr>
        <w:t xml:space="preserve"> if we are hitting this limit.</w:t>
      </w:r>
    </w:p>
    <w:p w14:paraId="06B21A54" w14:textId="77777777" w:rsidR="00445711" w:rsidRDefault="00445711" w:rsidP="00445711">
      <w:pPr>
        <w:pStyle w:val="BodyText"/>
        <w:numPr>
          <w:ilvl w:val="0"/>
          <w:numId w:val="16"/>
        </w:numPr>
        <w:rPr>
          <w:lang w:val="en-US"/>
        </w:rPr>
      </w:pPr>
      <w:r>
        <w:rPr>
          <w:lang w:val="en-US"/>
        </w:rPr>
        <w:t xml:space="preserve">Determine a </w:t>
      </w:r>
      <w:proofErr w:type="spellStart"/>
      <w:r>
        <w:rPr>
          <w:lang w:val="en-US"/>
        </w:rPr>
        <w:t>vfiler</w:t>
      </w:r>
      <w:proofErr w:type="spellEnd"/>
      <w:r>
        <w:rPr>
          <w:lang w:val="en-US"/>
        </w:rPr>
        <w:t xml:space="preserve"> name. Refer to section “</w:t>
      </w:r>
      <w:proofErr w:type="spellStart"/>
      <w:r>
        <w:rPr>
          <w:lang w:val="en-US"/>
        </w:rPr>
        <w:t>Vfiler</w:t>
      </w:r>
      <w:proofErr w:type="spellEnd"/>
      <w:r>
        <w:rPr>
          <w:lang w:val="en-US"/>
        </w:rPr>
        <w:t xml:space="preserve"> Naming” within the 7-mode Filer naming standards document  </w:t>
      </w:r>
      <w:hyperlink w:anchor="_7-mode_Standards" w:history="1">
        <w:r w:rsidRPr="00C917DE">
          <w:rPr>
            <w:rStyle w:val="Hyperlink"/>
            <w:lang w:val="en-US"/>
          </w:rPr>
          <w:t>here</w:t>
        </w:r>
      </w:hyperlink>
      <w:r>
        <w:rPr>
          <w:lang w:val="en-US"/>
        </w:rPr>
        <w:t xml:space="preserve"> or “</w:t>
      </w:r>
      <w:proofErr w:type="spellStart"/>
      <w:r>
        <w:rPr>
          <w:lang w:val="en-US"/>
        </w:rPr>
        <w:t>vserver</w:t>
      </w:r>
      <w:proofErr w:type="spellEnd"/>
      <w:r>
        <w:rPr>
          <w:lang w:val="en-US"/>
        </w:rPr>
        <w:t xml:space="preserve"> Naming” within the c-DOT Filer naming standards document </w:t>
      </w:r>
      <w:hyperlink w:anchor="_c-DOT_Standards" w:history="1">
        <w:r w:rsidRPr="00454C69">
          <w:rPr>
            <w:rStyle w:val="Hyperlink"/>
            <w:lang w:val="en-US"/>
          </w:rPr>
          <w:t>here</w:t>
        </w:r>
      </w:hyperlink>
    </w:p>
    <w:p w14:paraId="79A8CD85" w14:textId="77777777" w:rsidR="00445711" w:rsidRDefault="00445711" w:rsidP="00445711">
      <w:pPr>
        <w:pStyle w:val="BodyText"/>
        <w:numPr>
          <w:ilvl w:val="0"/>
          <w:numId w:val="16"/>
        </w:numPr>
        <w:rPr>
          <w:lang w:val="en-US"/>
        </w:rPr>
      </w:pPr>
      <w:r>
        <w:rPr>
          <w:lang w:val="en-US"/>
        </w:rPr>
        <w:t xml:space="preserve">Make sure you have the IOPS requirement for the </w:t>
      </w:r>
      <w:proofErr w:type="spellStart"/>
      <w:r>
        <w:rPr>
          <w:lang w:val="en-US"/>
        </w:rPr>
        <w:t>vfiler</w:t>
      </w:r>
      <w:proofErr w:type="spellEnd"/>
      <w:r>
        <w:rPr>
          <w:lang w:val="en-US"/>
        </w:rPr>
        <w:t xml:space="preserve"> being created. If migrating an existing </w:t>
      </w:r>
      <w:proofErr w:type="spellStart"/>
      <w:r>
        <w:rPr>
          <w:lang w:val="en-US"/>
        </w:rPr>
        <w:t>vfiler</w:t>
      </w:r>
      <w:proofErr w:type="spellEnd"/>
      <w:r>
        <w:rPr>
          <w:lang w:val="en-US"/>
        </w:rPr>
        <w:t xml:space="preserve"> this can be obtained from the NMC tool.</w:t>
      </w:r>
    </w:p>
    <w:p w14:paraId="5BE172AF" w14:textId="236CB318" w:rsidR="00445711" w:rsidRPr="008B49E1" w:rsidRDefault="00445711" w:rsidP="00445711">
      <w:pPr>
        <w:pStyle w:val="BodyText"/>
        <w:numPr>
          <w:ilvl w:val="0"/>
          <w:numId w:val="16"/>
        </w:numPr>
        <w:rPr>
          <w:b/>
          <w:color w:val="auto"/>
          <w:lang w:val="en-US"/>
        </w:rPr>
      </w:pPr>
      <w:r>
        <w:rPr>
          <w:lang w:val="en-US"/>
        </w:rPr>
        <w:t xml:space="preserve">Make sure the physical filer has sufficient storage capacity and sufficient room to accommodate the </w:t>
      </w:r>
      <w:proofErr w:type="spellStart"/>
      <w:r>
        <w:rPr>
          <w:lang w:val="en-US"/>
        </w:rPr>
        <w:t>vfiler</w:t>
      </w:r>
      <w:proofErr w:type="spellEnd"/>
      <w:r>
        <w:rPr>
          <w:lang w:val="en-US"/>
        </w:rPr>
        <w:t xml:space="preserve"> IOPS and </w:t>
      </w:r>
      <w:del w:id="87" w:author="Microsoft Office User" w:date="2017-08-31T14:11:00Z">
        <w:r w:rsidDel="009D2286">
          <w:rPr>
            <w:lang w:val="en-US"/>
          </w:rPr>
          <w:delText>throughput.</w:delText>
        </w:r>
      </w:del>
      <w:ins w:id="88" w:author="Microsoft Office User" w:date="2017-08-31T14:11:00Z">
        <w:r w:rsidR="009D2286">
          <w:rPr>
            <w:lang w:val="en-US"/>
          </w:rPr>
          <w:t>throughput. This can be done through NMC and the TRP load check script.</w:t>
        </w:r>
      </w:ins>
      <w:r w:rsidR="008B49E1">
        <w:rPr>
          <w:lang w:val="en-US"/>
        </w:rPr>
        <w:t xml:space="preserve"> </w:t>
      </w:r>
      <w:r w:rsidR="008B49E1" w:rsidRPr="008B49E1">
        <w:rPr>
          <w:b/>
          <w:color w:val="auto"/>
          <w:lang w:val="en-US"/>
        </w:rPr>
        <w:t xml:space="preserve">Run the </w:t>
      </w:r>
      <w:proofErr w:type="spellStart"/>
      <w:r w:rsidR="008B49E1" w:rsidRPr="008B49E1">
        <w:rPr>
          <w:b/>
          <w:color w:val="auto"/>
          <w:lang w:val="en-US"/>
        </w:rPr>
        <w:t>perfinfo</w:t>
      </w:r>
      <w:proofErr w:type="spellEnd"/>
      <w:r w:rsidR="008B49E1" w:rsidRPr="008B49E1">
        <w:rPr>
          <w:b/>
          <w:color w:val="auto"/>
          <w:lang w:val="en-US"/>
        </w:rPr>
        <w:t xml:space="preserve"> script on the DFM server to validate if the filer has room for additional IOPS. If there is no room then make sure the aggregates are marked as FULL_PERF. This script is typically run by Delivery team for new builds and they will raise a ticket to storage-support to rename the aggregates.</w:t>
      </w:r>
      <w:ins w:id="89" w:author="Microsoft Office User" w:date="2017-08-31T14:08:00Z">
        <w:r w:rsidR="008B49E1">
          <w:rPr>
            <w:b/>
            <w:color w:val="auto"/>
            <w:lang w:val="en-US"/>
          </w:rPr>
          <w:t xml:space="preserve"> Support Engineers should also check this for emergency builds that do NOT go through delivery</w:t>
        </w:r>
      </w:ins>
    </w:p>
    <w:p w14:paraId="72F977B7" w14:textId="574EB19D" w:rsidR="00445711" w:rsidRPr="00490374" w:rsidRDefault="00445711" w:rsidP="00445711">
      <w:pPr>
        <w:pStyle w:val="BodyText"/>
        <w:ind w:left="360" w:firstLine="360"/>
        <w:rPr>
          <w:i/>
          <w:color w:val="auto"/>
          <w:u w:val="single"/>
          <w:lang w:val="en-US"/>
        </w:rPr>
      </w:pPr>
      <w:r w:rsidRPr="00490374">
        <w:rPr>
          <w:i/>
          <w:color w:val="auto"/>
          <w:u w:val="single"/>
          <w:lang w:val="en-US"/>
        </w:rPr>
        <w:t xml:space="preserve">How to check </w:t>
      </w:r>
      <w:del w:id="90" w:author="Microsoft Office User" w:date="2017-08-31T14:10:00Z">
        <w:r w:rsidRPr="00490374" w:rsidDel="007D417B">
          <w:rPr>
            <w:i/>
            <w:color w:val="auto"/>
            <w:u w:val="single"/>
            <w:lang w:val="en-US"/>
          </w:rPr>
          <w:delText xml:space="preserve">this </w:delText>
        </w:r>
      </w:del>
      <w:ins w:id="91" w:author="Microsoft Office User" w:date="2017-08-31T14:10:00Z">
        <w:r w:rsidR="007D417B">
          <w:rPr>
            <w:i/>
            <w:color w:val="auto"/>
            <w:u w:val="single"/>
            <w:lang w:val="en-US"/>
          </w:rPr>
          <w:t>performance through NMC</w:t>
        </w:r>
        <w:r w:rsidR="007D417B" w:rsidRPr="00490374">
          <w:rPr>
            <w:i/>
            <w:color w:val="auto"/>
            <w:u w:val="single"/>
            <w:lang w:val="en-US"/>
          </w:rPr>
          <w:t xml:space="preserve"> </w:t>
        </w:r>
      </w:ins>
      <w:r w:rsidRPr="00490374">
        <w:rPr>
          <w:i/>
          <w:color w:val="auto"/>
          <w:u w:val="single"/>
          <w:lang w:val="en-US"/>
        </w:rPr>
        <w:t>on 7-mode</w:t>
      </w:r>
    </w:p>
    <w:p w14:paraId="6772A702" w14:textId="77777777" w:rsidR="00445711" w:rsidRDefault="00445711" w:rsidP="00445711">
      <w:pPr>
        <w:pStyle w:val="BodyText"/>
        <w:numPr>
          <w:ilvl w:val="1"/>
          <w:numId w:val="16"/>
        </w:numPr>
        <w:rPr>
          <w:lang w:val="en-US"/>
        </w:rPr>
      </w:pPr>
      <w:bookmarkStart w:id="92" w:name="_Requesting_a_new"/>
      <w:bookmarkEnd w:id="92"/>
      <w:r>
        <w:rPr>
          <w:lang w:val="en-US"/>
        </w:rPr>
        <w:t xml:space="preserve">Download the NMC tool to your desktop from the </w:t>
      </w:r>
      <w:proofErr w:type="spellStart"/>
      <w:r>
        <w:rPr>
          <w:lang w:val="en-US"/>
        </w:rPr>
        <w:t>Netapp</w:t>
      </w:r>
      <w:proofErr w:type="spellEnd"/>
      <w:r>
        <w:rPr>
          <w:lang w:val="en-US"/>
        </w:rPr>
        <w:t xml:space="preserve"> Support site.</w:t>
      </w:r>
    </w:p>
    <w:p w14:paraId="347DD790" w14:textId="77777777" w:rsidR="00445711" w:rsidRDefault="00445711" w:rsidP="00445711">
      <w:pPr>
        <w:pStyle w:val="BodyText"/>
        <w:ind w:left="720" w:firstLine="720"/>
        <w:rPr>
          <w:lang w:val="en-US"/>
        </w:rPr>
      </w:pPr>
      <w:r>
        <w:rPr>
          <w:noProof/>
          <w:lang w:val="en-US" w:eastAsia="en-US"/>
        </w:rPr>
        <w:drawing>
          <wp:inline distT="0" distB="0" distL="0" distR="0" wp14:anchorId="5CFAF595" wp14:editId="22AC2CCC">
            <wp:extent cx="590278" cy="623378"/>
            <wp:effectExtent l="0" t="0" r="0" b="1206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602339" cy="636115"/>
                    </a:xfrm>
                    <a:prstGeom prst="rect">
                      <a:avLst/>
                    </a:prstGeom>
                    <a:noFill/>
                    <a:ln w="9525">
                      <a:noFill/>
                      <a:miter lim="800000"/>
                      <a:headEnd/>
                      <a:tailEnd/>
                    </a:ln>
                  </pic:spPr>
                </pic:pic>
              </a:graphicData>
            </a:graphic>
          </wp:inline>
        </w:drawing>
      </w:r>
    </w:p>
    <w:p w14:paraId="5AC36F00" w14:textId="77777777" w:rsidR="00445711" w:rsidRDefault="00445711" w:rsidP="00445711">
      <w:pPr>
        <w:pStyle w:val="BodyText"/>
        <w:numPr>
          <w:ilvl w:val="1"/>
          <w:numId w:val="16"/>
        </w:numPr>
        <w:rPr>
          <w:lang w:val="en-US"/>
        </w:rPr>
      </w:pPr>
      <w:r>
        <w:rPr>
          <w:lang w:val="en-US"/>
        </w:rPr>
        <w:t>Use MGMT\M-account to login to the NMC console.</w:t>
      </w:r>
    </w:p>
    <w:p w14:paraId="16863BFA" w14:textId="77777777" w:rsidR="00445711" w:rsidRDefault="00445711" w:rsidP="00445711">
      <w:pPr>
        <w:pStyle w:val="BodyText"/>
        <w:ind w:left="720"/>
        <w:rPr>
          <w:lang w:val="en-US"/>
        </w:rPr>
      </w:pPr>
    </w:p>
    <w:p w14:paraId="36B7ABA8" w14:textId="77777777" w:rsidR="00445711" w:rsidRDefault="00445711" w:rsidP="00445711">
      <w:pPr>
        <w:pStyle w:val="BodyText"/>
        <w:ind w:left="720" w:firstLine="720"/>
        <w:rPr>
          <w:lang w:val="en-US"/>
        </w:rPr>
      </w:pPr>
      <w:r>
        <w:rPr>
          <w:noProof/>
          <w:lang w:val="en-US" w:eastAsia="en-US"/>
        </w:rPr>
        <w:lastRenderedPageBreak/>
        <w:drawing>
          <wp:inline distT="0" distB="0" distL="0" distR="0" wp14:anchorId="423F5584" wp14:editId="12C086C4">
            <wp:extent cx="3104878" cy="1962335"/>
            <wp:effectExtent l="0" t="0" r="0" b="0"/>
            <wp:docPr id="2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3114412" cy="1968361"/>
                    </a:xfrm>
                    <a:prstGeom prst="rect">
                      <a:avLst/>
                    </a:prstGeom>
                    <a:noFill/>
                    <a:ln w="9525">
                      <a:noFill/>
                      <a:miter lim="800000"/>
                      <a:headEnd/>
                      <a:tailEnd/>
                    </a:ln>
                  </pic:spPr>
                </pic:pic>
              </a:graphicData>
            </a:graphic>
          </wp:inline>
        </w:drawing>
      </w:r>
    </w:p>
    <w:p w14:paraId="3F410A99" w14:textId="77777777" w:rsidR="00445711" w:rsidRPr="00D63BF2" w:rsidRDefault="00445711" w:rsidP="00445711">
      <w:pPr>
        <w:pStyle w:val="BodyText"/>
        <w:numPr>
          <w:ilvl w:val="1"/>
          <w:numId w:val="16"/>
        </w:numPr>
        <w:rPr>
          <w:lang w:val="en-US"/>
        </w:rPr>
      </w:pPr>
      <w:r>
        <w:rPr>
          <w:lang w:val="en-US"/>
        </w:rPr>
        <w:t>Enter the performance DFM name for the site where the filer is located.</w:t>
      </w:r>
    </w:p>
    <w:p w14:paraId="3D405CC2" w14:textId="77777777" w:rsidR="00445711" w:rsidRDefault="00445711" w:rsidP="00445711">
      <w:pPr>
        <w:pStyle w:val="BodyText"/>
        <w:ind w:left="720" w:firstLine="720"/>
        <w:rPr>
          <w:lang w:val="en-US"/>
        </w:rPr>
      </w:pPr>
      <w:r>
        <w:rPr>
          <w:noProof/>
          <w:lang w:val="en-US" w:eastAsia="en-US"/>
        </w:rPr>
        <w:drawing>
          <wp:inline distT="0" distB="0" distL="0" distR="0" wp14:anchorId="7EFED08F" wp14:editId="10940978">
            <wp:extent cx="3812449" cy="2977553"/>
            <wp:effectExtent l="0" t="0" r="0" b="0"/>
            <wp:docPr id="2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3843149" cy="3001530"/>
                    </a:xfrm>
                    <a:prstGeom prst="rect">
                      <a:avLst/>
                    </a:prstGeom>
                    <a:noFill/>
                    <a:ln w="9525">
                      <a:noFill/>
                      <a:miter lim="800000"/>
                      <a:headEnd/>
                      <a:tailEnd/>
                    </a:ln>
                  </pic:spPr>
                </pic:pic>
              </a:graphicData>
            </a:graphic>
          </wp:inline>
        </w:drawing>
      </w:r>
    </w:p>
    <w:p w14:paraId="69335BC3" w14:textId="77777777" w:rsidR="00445711" w:rsidRDefault="00445711" w:rsidP="00445711">
      <w:pPr>
        <w:pStyle w:val="BodyText"/>
        <w:ind w:left="720" w:firstLine="720"/>
        <w:rPr>
          <w:lang w:val="en-US"/>
        </w:rPr>
      </w:pPr>
      <w:r>
        <w:rPr>
          <w:lang w:val="en-US"/>
        </w:rPr>
        <w:t>We have to select the above options to view the performance of the filer.</w:t>
      </w:r>
    </w:p>
    <w:p w14:paraId="72542725" w14:textId="77777777" w:rsidR="00445711" w:rsidRPr="00D63BF2" w:rsidRDefault="00445711" w:rsidP="00445711">
      <w:pPr>
        <w:pStyle w:val="BodyText"/>
        <w:numPr>
          <w:ilvl w:val="1"/>
          <w:numId w:val="16"/>
        </w:numPr>
        <w:rPr>
          <w:lang w:val="en-US"/>
        </w:rPr>
      </w:pPr>
      <w:r>
        <w:rPr>
          <w:lang w:val="en-US"/>
        </w:rPr>
        <w:t>Select the filer and option TRP system summary view to verify the load and performance on the filer</w:t>
      </w:r>
      <w:r>
        <w:rPr>
          <w:noProof/>
          <w:lang w:val="en-US" w:eastAsia="en-US"/>
        </w:rPr>
        <w:drawing>
          <wp:inline distT="0" distB="0" distL="0" distR="0" wp14:anchorId="1A3BFC77" wp14:editId="0A5119BB">
            <wp:extent cx="4498249" cy="2524225"/>
            <wp:effectExtent l="0" t="0" r="0" b="0"/>
            <wp:docPr id="2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4547153" cy="2551668"/>
                    </a:xfrm>
                    <a:prstGeom prst="rect">
                      <a:avLst/>
                    </a:prstGeom>
                    <a:noFill/>
                    <a:ln w="9525">
                      <a:noFill/>
                      <a:miter lim="800000"/>
                      <a:headEnd/>
                      <a:tailEnd/>
                    </a:ln>
                  </pic:spPr>
                </pic:pic>
              </a:graphicData>
            </a:graphic>
          </wp:inline>
        </w:drawing>
      </w:r>
    </w:p>
    <w:p w14:paraId="216EB872" w14:textId="77777777" w:rsidR="00445711" w:rsidRDefault="00445711" w:rsidP="00445711">
      <w:pPr>
        <w:pStyle w:val="BodyText"/>
        <w:ind w:left="720"/>
        <w:rPr>
          <w:lang w:val="en-US"/>
        </w:rPr>
      </w:pPr>
    </w:p>
    <w:p w14:paraId="2FA6A696" w14:textId="77777777" w:rsidR="00445711" w:rsidRPr="00D63BF2" w:rsidRDefault="00445711" w:rsidP="00445711">
      <w:pPr>
        <w:pStyle w:val="BodyText"/>
        <w:numPr>
          <w:ilvl w:val="1"/>
          <w:numId w:val="16"/>
        </w:numPr>
        <w:rPr>
          <w:lang w:val="en-US"/>
        </w:rPr>
      </w:pPr>
      <w:r>
        <w:rPr>
          <w:lang w:val="en-US"/>
        </w:rPr>
        <w:lastRenderedPageBreak/>
        <w:t>The following graphs will be shown. Please select 1 month duration to review filer performance.</w:t>
      </w:r>
    </w:p>
    <w:p w14:paraId="275192AC" w14:textId="77777777" w:rsidR="00445711" w:rsidRPr="00D63BF2" w:rsidRDefault="00445711" w:rsidP="00445711">
      <w:pPr>
        <w:pStyle w:val="BodyText"/>
        <w:numPr>
          <w:ilvl w:val="1"/>
          <w:numId w:val="16"/>
        </w:numPr>
        <w:rPr>
          <w:lang w:val="en-US"/>
        </w:rPr>
      </w:pPr>
      <w:r>
        <w:rPr>
          <w:noProof/>
          <w:lang w:val="en-US" w:eastAsia="en-US"/>
        </w:rPr>
        <w:drawing>
          <wp:inline distT="0" distB="0" distL="0" distR="0" wp14:anchorId="6454CCC2" wp14:editId="244026AA">
            <wp:extent cx="4637258" cy="2620554"/>
            <wp:effectExtent l="0" t="0" r="11430" b="0"/>
            <wp:docPr id="2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4671478" cy="2639892"/>
                    </a:xfrm>
                    <a:prstGeom prst="rect">
                      <a:avLst/>
                    </a:prstGeom>
                    <a:noFill/>
                    <a:ln w="9525">
                      <a:noFill/>
                      <a:miter lim="800000"/>
                      <a:headEnd/>
                      <a:tailEnd/>
                    </a:ln>
                  </pic:spPr>
                </pic:pic>
              </a:graphicData>
            </a:graphic>
          </wp:inline>
        </w:drawing>
      </w:r>
    </w:p>
    <w:p w14:paraId="7F74A394" w14:textId="77777777" w:rsidR="00445711" w:rsidRDefault="00445711" w:rsidP="00445711">
      <w:pPr>
        <w:pStyle w:val="BodyText"/>
        <w:ind w:left="720"/>
        <w:rPr>
          <w:lang w:val="en-US"/>
        </w:rPr>
      </w:pPr>
    </w:p>
    <w:p w14:paraId="38B44F77" w14:textId="77777777" w:rsidR="00445711" w:rsidRDefault="00445711" w:rsidP="00445711">
      <w:pPr>
        <w:pStyle w:val="BodyText"/>
        <w:numPr>
          <w:ilvl w:val="1"/>
          <w:numId w:val="16"/>
        </w:numPr>
        <w:rPr>
          <w:b/>
          <w:color w:val="000000" w:themeColor="text1"/>
          <w:lang w:val="en-US"/>
        </w:rPr>
      </w:pPr>
      <w:r w:rsidRPr="00725AB3">
        <w:rPr>
          <w:b/>
          <w:color w:val="000000" w:themeColor="text1"/>
          <w:lang w:val="en-US"/>
        </w:rPr>
        <w:t xml:space="preserve">Key things to </w:t>
      </w:r>
      <w:r>
        <w:rPr>
          <w:b/>
          <w:color w:val="000000" w:themeColor="text1"/>
          <w:lang w:val="en-US"/>
        </w:rPr>
        <w:t>check</w:t>
      </w:r>
      <w:r w:rsidRPr="00725AB3">
        <w:rPr>
          <w:b/>
          <w:color w:val="000000" w:themeColor="text1"/>
          <w:lang w:val="en-US"/>
        </w:rPr>
        <w:t>:</w:t>
      </w:r>
    </w:p>
    <w:p w14:paraId="785954E1" w14:textId="77777777" w:rsidR="00445711" w:rsidRDefault="00445711" w:rsidP="00445711">
      <w:pPr>
        <w:pStyle w:val="BodyText"/>
        <w:numPr>
          <w:ilvl w:val="0"/>
          <w:numId w:val="36"/>
        </w:numPr>
        <w:rPr>
          <w:b/>
          <w:color w:val="000000" w:themeColor="text1"/>
          <w:lang w:val="en-US"/>
        </w:rPr>
      </w:pPr>
      <w:r>
        <w:rPr>
          <w:lang w:val="en-US"/>
        </w:rPr>
        <w:t>The CPU utilization should be average of 50 to 60%</w:t>
      </w:r>
    </w:p>
    <w:p w14:paraId="161A34FA" w14:textId="77777777" w:rsidR="00445711" w:rsidRDefault="00445711" w:rsidP="00445711">
      <w:pPr>
        <w:pStyle w:val="BodyText"/>
        <w:numPr>
          <w:ilvl w:val="0"/>
          <w:numId w:val="36"/>
        </w:numPr>
        <w:rPr>
          <w:b/>
          <w:color w:val="000000" w:themeColor="text1"/>
          <w:lang w:val="en-US"/>
        </w:rPr>
      </w:pPr>
      <w:r w:rsidRPr="00725AB3">
        <w:rPr>
          <w:lang w:val="en-US"/>
        </w:rPr>
        <w:t xml:space="preserve">Read </w:t>
      </w:r>
      <w:r>
        <w:rPr>
          <w:lang w:val="en-US"/>
        </w:rPr>
        <w:t>Latency should be &lt;</w:t>
      </w:r>
      <w:r w:rsidRPr="00725AB3">
        <w:rPr>
          <w:lang w:val="en-US"/>
        </w:rPr>
        <w:t xml:space="preserve"> 20 milliseconds write should be </w:t>
      </w:r>
      <w:r>
        <w:rPr>
          <w:lang w:val="en-US"/>
        </w:rPr>
        <w:t xml:space="preserve">&lt; </w:t>
      </w:r>
      <w:r w:rsidRPr="00725AB3">
        <w:rPr>
          <w:lang w:val="en-US"/>
        </w:rPr>
        <w:t>5 milliseconds</w:t>
      </w:r>
    </w:p>
    <w:p w14:paraId="066F0A67" w14:textId="77777777" w:rsidR="00445711" w:rsidRPr="00725AB3" w:rsidRDefault="00445711" w:rsidP="00445711">
      <w:pPr>
        <w:pStyle w:val="BodyText"/>
        <w:numPr>
          <w:ilvl w:val="0"/>
          <w:numId w:val="36"/>
        </w:numPr>
        <w:rPr>
          <w:b/>
          <w:color w:val="000000" w:themeColor="text1"/>
          <w:lang w:val="en-US"/>
        </w:rPr>
      </w:pPr>
      <w:r>
        <w:rPr>
          <w:color w:val="000000" w:themeColor="text1"/>
          <w:lang w:val="en-US"/>
        </w:rPr>
        <w:t>Refer Architecture standards section for 7-mode Filer IOPS limits. For c-DOT the</w:t>
      </w:r>
      <w:r>
        <w:rPr>
          <w:lang w:val="en-US"/>
        </w:rPr>
        <w:t xml:space="preserve"> threshold</w:t>
      </w:r>
      <w:r w:rsidRPr="00725AB3">
        <w:rPr>
          <w:lang w:val="en-US"/>
        </w:rPr>
        <w:t xml:space="preserve"> should be </w:t>
      </w:r>
      <w:r>
        <w:rPr>
          <w:lang w:val="en-US"/>
        </w:rPr>
        <w:t>at 6000 IOPS as per the standard QOS policy</w:t>
      </w:r>
    </w:p>
    <w:p w14:paraId="6CEED201" w14:textId="77777777" w:rsidR="00445711" w:rsidRDefault="00445711" w:rsidP="00445711">
      <w:pPr>
        <w:pStyle w:val="BodyText"/>
        <w:ind w:left="720"/>
        <w:rPr>
          <w:lang w:val="en-US"/>
        </w:rPr>
      </w:pPr>
    </w:p>
    <w:p w14:paraId="20FB603C" w14:textId="77777777" w:rsidR="00445711" w:rsidRDefault="00445711" w:rsidP="00445711">
      <w:pPr>
        <w:pStyle w:val="BodyText"/>
        <w:numPr>
          <w:ilvl w:val="1"/>
          <w:numId w:val="16"/>
        </w:numPr>
        <w:rPr>
          <w:lang w:val="en-US"/>
        </w:rPr>
      </w:pPr>
      <w:r>
        <w:rPr>
          <w:lang w:val="en-US"/>
        </w:rPr>
        <w:t xml:space="preserve">Check the current filer performance using </w:t>
      </w:r>
      <w:proofErr w:type="spellStart"/>
      <w:r>
        <w:rPr>
          <w:lang w:val="en-US"/>
        </w:rPr>
        <w:t>systat</w:t>
      </w:r>
      <w:proofErr w:type="spellEnd"/>
      <w:r>
        <w:rPr>
          <w:lang w:val="en-US"/>
        </w:rPr>
        <w:t xml:space="preserve">. Make sure the disk </w:t>
      </w:r>
      <w:proofErr w:type="gramStart"/>
      <w:r>
        <w:rPr>
          <w:lang w:val="en-US"/>
        </w:rPr>
        <w:t>are</w:t>
      </w:r>
      <w:proofErr w:type="gramEnd"/>
      <w:r>
        <w:rPr>
          <w:lang w:val="en-US"/>
        </w:rPr>
        <w:t xml:space="preserve"> not busy and there are no back to back CP’s</w:t>
      </w:r>
    </w:p>
    <w:p w14:paraId="66A7989D" w14:textId="77777777" w:rsidR="00445711" w:rsidRDefault="00445711" w:rsidP="00445711">
      <w:pPr>
        <w:pStyle w:val="BodyText"/>
        <w:ind w:left="720" w:firstLine="720"/>
        <w:rPr>
          <w:lang w:val="en-US"/>
        </w:rPr>
      </w:pPr>
      <w:r>
        <w:rPr>
          <w:noProof/>
          <w:lang w:val="en-US" w:eastAsia="en-US"/>
        </w:rPr>
        <w:drawing>
          <wp:inline distT="0" distB="0" distL="0" distR="0" wp14:anchorId="4C1808B8" wp14:editId="51136730">
            <wp:extent cx="5907808" cy="933269"/>
            <wp:effectExtent l="0" t="0" r="0" b="6985"/>
            <wp:docPr id="2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5974118" cy="943744"/>
                    </a:xfrm>
                    <a:prstGeom prst="rect">
                      <a:avLst/>
                    </a:prstGeom>
                    <a:noFill/>
                    <a:ln w="9525">
                      <a:noFill/>
                      <a:miter lim="800000"/>
                      <a:headEnd/>
                      <a:tailEnd/>
                    </a:ln>
                  </pic:spPr>
                </pic:pic>
              </a:graphicData>
            </a:graphic>
          </wp:inline>
        </w:drawing>
      </w:r>
    </w:p>
    <w:p w14:paraId="4696AF6D" w14:textId="77777777" w:rsidR="00445711" w:rsidRDefault="00445711" w:rsidP="00445711">
      <w:pPr>
        <w:pStyle w:val="BodyText"/>
        <w:numPr>
          <w:ilvl w:val="1"/>
          <w:numId w:val="16"/>
        </w:numPr>
        <w:rPr>
          <w:lang w:val="en-US"/>
        </w:rPr>
      </w:pPr>
      <w:r>
        <w:rPr>
          <w:lang w:val="en-US"/>
        </w:rPr>
        <w:t>Check the Current CPU utilization:</w:t>
      </w:r>
    </w:p>
    <w:p w14:paraId="1DD4D41F" w14:textId="77777777" w:rsidR="00445711" w:rsidRDefault="00445711" w:rsidP="00445711">
      <w:pPr>
        <w:pStyle w:val="BodyText"/>
        <w:ind w:left="720" w:firstLine="720"/>
        <w:rPr>
          <w:lang w:val="en-US"/>
        </w:rPr>
      </w:pPr>
      <w:r>
        <w:rPr>
          <w:noProof/>
          <w:lang w:val="en-US" w:eastAsia="en-US"/>
        </w:rPr>
        <w:drawing>
          <wp:inline distT="0" distB="0" distL="0" distR="0" wp14:anchorId="706A8F4D" wp14:editId="43086845">
            <wp:extent cx="3104878" cy="1424749"/>
            <wp:effectExtent l="0" t="0" r="0" b="0"/>
            <wp:docPr id="2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3125066" cy="1434013"/>
                    </a:xfrm>
                    <a:prstGeom prst="rect">
                      <a:avLst/>
                    </a:prstGeom>
                    <a:noFill/>
                    <a:ln w="9525">
                      <a:noFill/>
                      <a:miter lim="800000"/>
                      <a:headEnd/>
                      <a:tailEnd/>
                    </a:ln>
                  </pic:spPr>
                </pic:pic>
              </a:graphicData>
            </a:graphic>
          </wp:inline>
        </w:drawing>
      </w:r>
      <w:r>
        <w:rPr>
          <w:lang w:val="en-US"/>
        </w:rPr>
        <w:t xml:space="preserve"> </w:t>
      </w:r>
    </w:p>
    <w:p w14:paraId="08DA75D8" w14:textId="77777777" w:rsidR="00445711" w:rsidRDefault="00445711" w:rsidP="00445711">
      <w:pPr>
        <w:pStyle w:val="BodyText"/>
        <w:ind w:left="720" w:firstLine="720"/>
        <w:rPr>
          <w:lang w:val="en-US"/>
        </w:rPr>
      </w:pPr>
      <w:r>
        <w:rPr>
          <w:lang w:val="en-US"/>
        </w:rPr>
        <w:t>The average should be always below 60.</w:t>
      </w:r>
    </w:p>
    <w:p w14:paraId="3FE78502" w14:textId="77777777" w:rsidR="00445711" w:rsidRDefault="00445711" w:rsidP="00445711">
      <w:pPr>
        <w:pStyle w:val="BodyText"/>
        <w:rPr>
          <w:lang w:val="en-US"/>
        </w:rPr>
      </w:pPr>
      <w:r>
        <w:rPr>
          <w:lang w:val="en-US"/>
        </w:rPr>
        <w:tab/>
      </w:r>
    </w:p>
    <w:p w14:paraId="2FE677A4" w14:textId="77777777" w:rsidR="00445711" w:rsidRDefault="00445711" w:rsidP="00445711">
      <w:pPr>
        <w:pStyle w:val="BodyText"/>
        <w:ind w:left="720"/>
        <w:rPr>
          <w:i/>
          <w:color w:val="auto"/>
          <w:u w:val="single"/>
          <w:lang w:val="en-US"/>
        </w:rPr>
      </w:pPr>
      <w:r>
        <w:rPr>
          <w:i/>
          <w:color w:val="auto"/>
          <w:u w:val="single"/>
          <w:lang w:val="en-US"/>
        </w:rPr>
        <w:t>How to check this on c</w:t>
      </w:r>
      <w:r w:rsidRPr="00490374">
        <w:rPr>
          <w:i/>
          <w:color w:val="auto"/>
          <w:u w:val="single"/>
          <w:lang w:val="en-US"/>
        </w:rPr>
        <w:t>-mode</w:t>
      </w:r>
    </w:p>
    <w:p w14:paraId="3788A738" w14:textId="77777777" w:rsidR="00445711" w:rsidRPr="00490374" w:rsidRDefault="00445711" w:rsidP="00445711">
      <w:pPr>
        <w:pStyle w:val="BodyText"/>
        <w:ind w:left="720"/>
        <w:rPr>
          <w:i/>
          <w:color w:val="auto"/>
          <w:u w:val="single"/>
          <w:lang w:val="en-US"/>
        </w:rPr>
      </w:pPr>
      <w:r>
        <w:rPr>
          <w:i/>
          <w:color w:val="auto"/>
          <w:u w:val="single"/>
          <w:lang w:val="en-US"/>
        </w:rPr>
        <w:t>&lt;TBA&gt;</w:t>
      </w:r>
    </w:p>
    <w:p w14:paraId="1083E49E" w14:textId="77777777" w:rsidR="00445711" w:rsidRDefault="00445711" w:rsidP="00445711">
      <w:pPr>
        <w:pStyle w:val="BodyText"/>
        <w:rPr>
          <w:lang w:val="en-US"/>
        </w:rPr>
      </w:pPr>
    </w:p>
    <w:p w14:paraId="2EE629A3" w14:textId="0503B248" w:rsidR="00445711" w:rsidRPr="00DE50F2" w:rsidRDefault="00445711" w:rsidP="00445711">
      <w:pPr>
        <w:pStyle w:val="BodyText"/>
        <w:numPr>
          <w:ilvl w:val="0"/>
          <w:numId w:val="16"/>
        </w:numPr>
        <w:rPr>
          <w:lang w:val="en-US"/>
        </w:rPr>
      </w:pPr>
      <w:r>
        <w:rPr>
          <w:lang w:val="en-US"/>
        </w:rPr>
        <w:t xml:space="preserve">Determine the aggregate to be used. This should not be more than </w:t>
      </w:r>
      <w:del w:id="93" w:author="Microsoft Office User" w:date="2017-09-13T12:58:00Z">
        <w:r w:rsidDel="00F955ED">
          <w:rPr>
            <w:lang w:val="en-US"/>
          </w:rPr>
          <w:delText>7</w:delText>
        </w:r>
      </w:del>
      <w:bookmarkStart w:id="94" w:name="_GoBack"/>
      <w:ins w:id="95" w:author="Microsoft Office User" w:date="2017-09-13T12:58:00Z">
        <w:r w:rsidR="00F955ED">
          <w:rPr>
            <w:lang w:val="en-US"/>
          </w:rPr>
          <w:t>65</w:t>
        </w:r>
      </w:ins>
      <w:del w:id="96" w:author="Microsoft Office User" w:date="2017-09-13T12:10:00Z">
        <w:r w:rsidDel="004A0EE4">
          <w:rPr>
            <w:lang w:val="en-US"/>
          </w:rPr>
          <w:delText>5</w:delText>
        </w:r>
      </w:del>
      <w:r>
        <w:rPr>
          <w:lang w:val="en-US"/>
        </w:rPr>
        <w:t>%</w:t>
      </w:r>
      <w:bookmarkEnd w:id="94"/>
      <w:r>
        <w:rPr>
          <w:lang w:val="en-US"/>
        </w:rPr>
        <w:t xml:space="preserve"> used for primary filers and more than </w:t>
      </w:r>
      <w:del w:id="97" w:author="Microsoft Office User" w:date="2017-09-13T12:10:00Z">
        <w:r w:rsidDel="004A0EE4">
          <w:rPr>
            <w:lang w:val="en-US"/>
          </w:rPr>
          <w:delText>200</w:delText>
        </w:r>
      </w:del>
      <w:ins w:id="98" w:author="Microsoft Office User" w:date="2017-09-13T12:10:00Z">
        <w:r w:rsidR="004A0EE4">
          <w:rPr>
            <w:lang w:val="en-US"/>
          </w:rPr>
          <w:t>190</w:t>
        </w:r>
      </w:ins>
      <w:r>
        <w:rPr>
          <w:lang w:val="en-US"/>
        </w:rPr>
        <w:t>% overcommit</w:t>
      </w:r>
      <w:ins w:id="99" w:author="Microsoft Office User" w:date="2017-09-13T12:10:00Z">
        <w:r w:rsidR="004A0EE4">
          <w:rPr>
            <w:lang w:val="en-US"/>
          </w:rPr>
          <w:t xml:space="preserve"> as our standards are 75% for primary filers and 200% overcommit threshold.</w:t>
        </w:r>
      </w:ins>
      <w:del w:id="100" w:author="Microsoft Office User" w:date="2017-09-13T12:10:00Z">
        <w:r w:rsidDel="004A0EE4">
          <w:rPr>
            <w:lang w:val="en-US"/>
          </w:rPr>
          <w:delText xml:space="preserve">. </w:delText>
        </w:r>
      </w:del>
    </w:p>
    <w:p w14:paraId="4ED81A72" w14:textId="77777777" w:rsidR="00445711" w:rsidRDefault="00445711" w:rsidP="00445711">
      <w:pPr>
        <w:pStyle w:val="BodyText"/>
        <w:ind w:left="720"/>
        <w:rPr>
          <w:lang w:val="en-US"/>
        </w:rPr>
      </w:pPr>
      <w:r>
        <w:rPr>
          <w:lang w:val="en-US"/>
        </w:rPr>
        <w:t xml:space="preserve">Ex: Below is the aggregate which we can use as the utilization is below threshold even after adding the new </w:t>
      </w:r>
      <w:proofErr w:type="spellStart"/>
      <w:r>
        <w:rPr>
          <w:lang w:val="en-US"/>
        </w:rPr>
        <w:t>vfiler</w:t>
      </w:r>
      <w:proofErr w:type="spellEnd"/>
      <w:r>
        <w:rPr>
          <w:lang w:val="en-US"/>
        </w:rPr>
        <w:t xml:space="preserve"> and required volumes and overcommit below thresholds.</w:t>
      </w:r>
    </w:p>
    <w:p w14:paraId="537B6526" w14:textId="77777777" w:rsidR="00445711" w:rsidRPr="00490374" w:rsidRDefault="00445711" w:rsidP="00445711">
      <w:pPr>
        <w:pStyle w:val="BodyText"/>
        <w:ind w:left="360" w:firstLine="360"/>
        <w:rPr>
          <w:i/>
          <w:color w:val="auto"/>
          <w:u w:val="single"/>
          <w:lang w:val="en-US"/>
        </w:rPr>
      </w:pPr>
      <w:r w:rsidRPr="00490374">
        <w:rPr>
          <w:i/>
          <w:color w:val="auto"/>
          <w:u w:val="single"/>
          <w:lang w:val="en-US"/>
        </w:rPr>
        <w:t>How to check this on 7-mode</w:t>
      </w:r>
    </w:p>
    <w:p w14:paraId="3FE4458F" w14:textId="77777777" w:rsidR="00445711" w:rsidRDefault="00445711" w:rsidP="00445711">
      <w:pPr>
        <w:pStyle w:val="BodyText"/>
        <w:ind w:left="720"/>
        <w:rPr>
          <w:lang w:val="en-US"/>
        </w:rPr>
      </w:pPr>
      <w:r>
        <w:rPr>
          <w:noProof/>
          <w:lang w:val="en-US" w:eastAsia="en-US"/>
        </w:rPr>
        <w:drawing>
          <wp:inline distT="0" distB="0" distL="0" distR="0" wp14:anchorId="3494FD1A" wp14:editId="52BEA6B6">
            <wp:extent cx="4041049" cy="632762"/>
            <wp:effectExtent l="0" t="0" r="0" b="2540"/>
            <wp:docPr id="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4134699" cy="647426"/>
                    </a:xfrm>
                    <a:prstGeom prst="rect">
                      <a:avLst/>
                    </a:prstGeom>
                    <a:noFill/>
                    <a:ln w="9525">
                      <a:noFill/>
                      <a:miter lim="800000"/>
                      <a:headEnd/>
                      <a:tailEnd/>
                    </a:ln>
                  </pic:spPr>
                </pic:pic>
              </a:graphicData>
            </a:graphic>
          </wp:inline>
        </w:drawing>
      </w:r>
    </w:p>
    <w:p w14:paraId="334D6839" w14:textId="77777777" w:rsidR="00445711" w:rsidRDefault="00445711" w:rsidP="00445711">
      <w:pPr>
        <w:pStyle w:val="BodyText"/>
        <w:ind w:left="720"/>
        <w:rPr>
          <w:lang w:val="en-US"/>
        </w:rPr>
      </w:pPr>
    </w:p>
    <w:p w14:paraId="3BA4346A" w14:textId="77777777" w:rsidR="00445711" w:rsidRPr="00490374" w:rsidRDefault="00445711" w:rsidP="00445711">
      <w:pPr>
        <w:pStyle w:val="BodyText"/>
        <w:ind w:left="360" w:firstLine="360"/>
        <w:rPr>
          <w:i/>
          <w:color w:val="auto"/>
          <w:u w:val="single"/>
          <w:lang w:val="en-US"/>
        </w:rPr>
      </w:pPr>
      <w:r>
        <w:rPr>
          <w:i/>
          <w:color w:val="auto"/>
          <w:u w:val="single"/>
          <w:lang w:val="en-US"/>
        </w:rPr>
        <w:t>How to check this on c</w:t>
      </w:r>
      <w:r w:rsidRPr="00490374">
        <w:rPr>
          <w:i/>
          <w:color w:val="auto"/>
          <w:u w:val="single"/>
          <w:lang w:val="en-US"/>
        </w:rPr>
        <w:t>-mode</w:t>
      </w:r>
    </w:p>
    <w:p w14:paraId="257B9AF4" w14:textId="77777777" w:rsidR="00445711" w:rsidRDefault="00445711" w:rsidP="00445711">
      <w:pPr>
        <w:pStyle w:val="BodyText"/>
        <w:ind w:left="720"/>
        <w:rPr>
          <w:lang w:val="en-US"/>
        </w:rPr>
      </w:pPr>
      <w:r>
        <w:rPr>
          <w:lang w:val="en-US"/>
        </w:rPr>
        <w:t>&lt;TBA&gt;</w:t>
      </w:r>
    </w:p>
    <w:p w14:paraId="11F45152" w14:textId="77777777" w:rsidR="00445711" w:rsidRDefault="00445711" w:rsidP="00445711">
      <w:pPr>
        <w:pStyle w:val="Heading2"/>
      </w:pPr>
      <w:bookmarkStart w:id="101" w:name="_Toc475023002"/>
      <w:bookmarkStart w:id="102" w:name="_Toc480543183"/>
      <w:r>
        <w:t>Requesting a new IP for vfiler creation through Banana Tool</w:t>
      </w:r>
      <w:bookmarkEnd w:id="101"/>
      <w:bookmarkEnd w:id="102"/>
    </w:p>
    <w:p w14:paraId="64E05FA0" w14:textId="77777777" w:rsidR="00445711" w:rsidRDefault="00445711" w:rsidP="00445711">
      <w:pPr>
        <w:pStyle w:val="BodyText"/>
        <w:numPr>
          <w:ilvl w:val="0"/>
          <w:numId w:val="18"/>
        </w:numPr>
        <w:rPr>
          <w:lang w:val="en-US"/>
        </w:rPr>
      </w:pPr>
      <w:r>
        <w:rPr>
          <w:lang w:val="en-US"/>
        </w:rPr>
        <w:t>Launch the tool using a browser:</w:t>
      </w:r>
      <w:r w:rsidRPr="00784A16">
        <w:rPr>
          <w:lang w:val="en-US"/>
        </w:rPr>
        <w:t xml:space="preserve"> </w:t>
      </w:r>
      <w:hyperlink r:id="rId29" w:history="1">
        <w:r w:rsidRPr="00122BEF">
          <w:rPr>
            <w:rStyle w:val="Hyperlink"/>
            <w:rFonts w:ascii="Times New Roman" w:eastAsia="Batang" w:hAnsi="Times New Roman"/>
            <w:sz w:val="24"/>
          </w:rPr>
          <w:t>https://zipper.int.thomsonreuters.com/</w:t>
        </w:r>
      </w:hyperlink>
    </w:p>
    <w:p w14:paraId="0EC156BE" w14:textId="77777777" w:rsidR="00445711" w:rsidRPr="00EE2A62" w:rsidRDefault="00445711" w:rsidP="00445711">
      <w:pPr>
        <w:pStyle w:val="BodyText"/>
        <w:numPr>
          <w:ilvl w:val="0"/>
          <w:numId w:val="18"/>
        </w:numPr>
        <w:rPr>
          <w:lang w:val="en-US"/>
        </w:rPr>
      </w:pPr>
      <w:r w:rsidRPr="00EE2A62">
        <w:rPr>
          <w:lang w:val="en-US"/>
        </w:rPr>
        <w:t xml:space="preserve">Once logged in you click on below BANANA ICON at the left top of the page. </w:t>
      </w:r>
    </w:p>
    <w:p w14:paraId="2A2973CB" w14:textId="77777777" w:rsidR="00445711" w:rsidRDefault="00445711" w:rsidP="00445711">
      <w:pPr>
        <w:pStyle w:val="BodyText"/>
        <w:ind w:firstLine="720"/>
        <w:rPr>
          <w:rFonts w:ascii="Times New Roman" w:hAnsi="Times New Roman"/>
          <w:noProof/>
          <w:sz w:val="24"/>
        </w:rPr>
      </w:pPr>
      <w:r w:rsidRPr="00945C2B">
        <w:rPr>
          <w:noProof/>
          <w:lang w:val="en-US" w:eastAsia="en-US"/>
        </w:rPr>
        <w:drawing>
          <wp:inline distT="0" distB="0" distL="0" distR="0" wp14:anchorId="770E6CE7" wp14:editId="7F74E37C">
            <wp:extent cx="1600200" cy="571500"/>
            <wp:effectExtent l="0" t="0" r="0" b="1270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0200" cy="571500"/>
                    </a:xfrm>
                    <a:prstGeom prst="rect">
                      <a:avLst/>
                    </a:prstGeom>
                    <a:noFill/>
                    <a:ln>
                      <a:noFill/>
                    </a:ln>
                  </pic:spPr>
                </pic:pic>
              </a:graphicData>
            </a:graphic>
          </wp:inline>
        </w:drawing>
      </w:r>
    </w:p>
    <w:p w14:paraId="134BF223" w14:textId="77777777" w:rsidR="00445711" w:rsidRPr="00EE2A62" w:rsidRDefault="00445711" w:rsidP="00445711">
      <w:pPr>
        <w:pStyle w:val="BodyText"/>
        <w:numPr>
          <w:ilvl w:val="0"/>
          <w:numId w:val="18"/>
        </w:numPr>
        <w:rPr>
          <w:lang w:val="en-US"/>
        </w:rPr>
      </w:pPr>
      <w:r w:rsidRPr="00EE2A62">
        <w:rPr>
          <w:lang w:val="en-US"/>
        </w:rPr>
        <w:t xml:space="preserve">You will see different options for both IP and DNS. Click on </w:t>
      </w:r>
      <w:r w:rsidRPr="00EE2A62">
        <w:rPr>
          <w:color w:val="FF0000"/>
          <w:lang w:val="en-US"/>
        </w:rPr>
        <w:t>Request NEW</w:t>
      </w:r>
      <w:r w:rsidRPr="00EE2A62">
        <w:rPr>
          <w:lang w:val="en-US"/>
        </w:rPr>
        <w:t xml:space="preserve"> under IP &amp; Big/IP as shown below:</w:t>
      </w:r>
    </w:p>
    <w:p w14:paraId="6394F5D0" w14:textId="77777777" w:rsidR="00445711" w:rsidRPr="00945C2B" w:rsidRDefault="00445711" w:rsidP="00445711">
      <w:pPr>
        <w:ind w:firstLine="720"/>
        <w:rPr>
          <w:noProof/>
        </w:rPr>
      </w:pPr>
      <w:r w:rsidRPr="00945C2B">
        <w:rPr>
          <w:noProof/>
          <w:lang w:val="en-US" w:eastAsia="en-US"/>
        </w:rPr>
        <w:drawing>
          <wp:inline distT="0" distB="0" distL="0" distR="0" wp14:anchorId="4247F8C5" wp14:editId="5E1F669F">
            <wp:extent cx="1526449" cy="270283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4041" cy="2769403"/>
                    </a:xfrm>
                    <a:prstGeom prst="rect">
                      <a:avLst/>
                    </a:prstGeom>
                    <a:noFill/>
                    <a:ln>
                      <a:noFill/>
                    </a:ln>
                  </pic:spPr>
                </pic:pic>
              </a:graphicData>
            </a:graphic>
          </wp:inline>
        </w:drawing>
      </w:r>
    </w:p>
    <w:p w14:paraId="64A7293E" w14:textId="77777777" w:rsidR="00445711" w:rsidRPr="00945C2B" w:rsidRDefault="00445711" w:rsidP="00445711"/>
    <w:p w14:paraId="7BE612F3" w14:textId="77777777" w:rsidR="00445711" w:rsidRPr="00EE2A62" w:rsidRDefault="00445711" w:rsidP="00445711">
      <w:pPr>
        <w:pStyle w:val="BodyText"/>
        <w:numPr>
          <w:ilvl w:val="0"/>
          <w:numId w:val="18"/>
        </w:numPr>
        <w:rPr>
          <w:lang w:val="en-US"/>
        </w:rPr>
      </w:pPr>
      <w:r w:rsidRPr="00EE2A62">
        <w:rPr>
          <w:lang w:val="en-US"/>
        </w:rPr>
        <w:t>Click on the IP as high-lighted below</w:t>
      </w:r>
    </w:p>
    <w:p w14:paraId="4471F5E7" w14:textId="77777777" w:rsidR="00445711" w:rsidRPr="00945C2B" w:rsidRDefault="00445711" w:rsidP="00445711"/>
    <w:p w14:paraId="62F3820C" w14:textId="77777777" w:rsidR="00445711" w:rsidRPr="00945C2B" w:rsidRDefault="00445711" w:rsidP="00445711">
      <w:pPr>
        <w:ind w:firstLine="720"/>
      </w:pPr>
      <w:r w:rsidRPr="00945C2B">
        <w:rPr>
          <w:noProof/>
          <w:lang w:val="en-US" w:eastAsia="en-US"/>
        </w:rPr>
        <w:drawing>
          <wp:inline distT="0" distB="0" distL="0" distR="0" wp14:anchorId="75B0BF6B" wp14:editId="18AC6E06">
            <wp:extent cx="1221649" cy="938782"/>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35515" cy="949438"/>
                    </a:xfrm>
                    <a:prstGeom prst="rect">
                      <a:avLst/>
                    </a:prstGeom>
                    <a:noFill/>
                    <a:ln>
                      <a:noFill/>
                    </a:ln>
                  </pic:spPr>
                </pic:pic>
              </a:graphicData>
            </a:graphic>
          </wp:inline>
        </w:drawing>
      </w:r>
    </w:p>
    <w:p w14:paraId="32D0EC1D" w14:textId="77777777" w:rsidR="00445711" w:rsidRPr="00EE2A62" w:rsidRDefault="00445711" w:rsidP="00445711">
      <w:pPr>
        <w:pStyle w:val="BodyText"/>
        <w:numPr>
          <w:ilvl w:val="0"/>
          <w:numId w:val="18"/>
        </w:numPr>
        <w:rPr>
          <w:lang w:val="en-US"/>
        </w:rPr>
      </w:pPr>
      <w:r w:rsidRPr="00EE2A62">
        <w:rPr>
          <w:lang w:val="en-US"/>
        </w:rPr>
        <w:lastRenderedPageBreak/>
        <w:t xml:space="preserve">Enter the following details and click next to continue: </w:t>
      </w:r>
    </w:p>
    <w:p w14:paraId="13FEE1A4" w14:textId="77777777" w:rsidR="00445711" w:rsidRPr="00EE2A62" w:rsidRDefault="00445711" w:rsidP="00445711">
      <w:pPr>
        <w:pStyle w:val="BodyText"/>
        <w:numPr>
          <w:ilvl w:val="1"/>
          <w:numId w:val="18"/>
        </w:numPr>
        <w:rPr>
          <w:lang w:val="en-US"/>
        </w:rPr>
      </w:pPr>
      <w:r w:rsidRPr="00EE2A62">
        <w:rPr>
          <w:i/>
          <w:color w:val="000000" w:themeColor="text1"/>
          <w:lang w:val="en-US"/>
        </w:rPr>
        <w:t>Device type:</w:t>
      </w:r>
      <w:r w:rsidRPr="00EE2A62">
        <w:rPr>
          <w:color w:val="000000" w:themeColor="text1"/>
          <w:lang w:val="en-US"/>
        </w:rPr>
        <w:t xml:space="preserve"> </w:t>
      </w:r>
      <w:r w:rsidRPr="00EE2A62">
        <w:rPr>
          <w:lang w:val="en-US"/>
        </w:rPr>
        <w:t xml:space="preserve">Select </w:t>
      </w:r>
      <w:proofErr w:type="spellStart"/>
      <w:r w:rsidRPr="00EE2A62">
        <w:rPr>
          <w:lang w:val="en-US"/>
        </w:rPr>
        <w:t>Vfiler</w:t>
      </w:r>
      <w:proofErr w:type="spellEnd"/>
    </w:p>
    <w:p w14:paraId="34230089" w14:textId="77777777" w:rsidR="00445711" w:rsidRPr="00EE2A62" w:rsidRDefault="00445711" w:rsidP="00445711">
      <w:pPr>
        <w:pStyle w:val="BodyText"/>
        <w:numPr>
          <w:ilvl w:val="1"/>
          <w:numId w:val="18"/>
        </w:numPr>
        <w:rPr>
          <w:lang w:val="en-US"/>
        </w:rPr>
      </w:pPr>
      <w:r w:rsidRPr="00EE2A62">
        <w:rPr>
          <w:i/>
          <w:color w:val="000000" w:themeColor="text1"/>
          <w:lang w:val="en-US"/>
        </w:rPr>
        <w:t>Device name:</w:t>
      </w:r>
      <w:r w:rsidRPr="00EE2A62">
        <w:rPr>
          <w:lang w:val="en-US"/>
        </w:rPr>
        <w:t xml:space="preserve"> Enter new </w:t>
      </w:r>
      <w:proofErr w:type="spellStart"/>
      <w:r w:rsidRPr="00EE2A62">
        <w:rPr>
          <w:lang w:val="en-US"/>
        </w:rPr>
        <w:t>vfiler</w:t>
      </w:r>
      <w:proofErr w:type="spellEnd"/>
      <w:r w:rsidRPr="00EE2A62">
        <w:rPr>
          <w:lang w:val="en-US"/>
        </w:rPr>
        <w:t xml:space="preserve"> name which we will be creating  </w:t>
      </w:r>
    </w:p>
    <w:p w14:paraId="3DD844D6" w14:textId="77777777" w:rsidR="00445711" w:rsidRPr="00EE2A62" w:rsidRDefault="00445711" w:rsidP="00445711">
      <w:pPr>
        <w:pStyle w:val="BodyText"/>
        <w:numPr>
          <w:ilvl w:val="1"/>
          <w:numId w:val="18"/>
        </w:numPr>
        <w:rPr>
          <w:lang w:val="en-US"/>
        </w:rPr>
      </w:pPr>
      <w:r w:rsidRPr="00EE2A62">
        <w:rPr>
          <w:i/>
          <w:color w:val="000000" w:themeColor="text1"/>
          <w:lang w:val="en-US"/>
        </w:rPr>
        <w:t>Owner:</w:t>
      </w:r>
      <w:r w:rsidRPr="00EE2A62">
        <w:rPr>
          <w:lang w:val="en-US"/>
        </w:rPr>
        <w:t xml:space="preserve"> Enter STORAGE-SUPPORT</w:t>
      </w:r>
    </w:p>
    <w:p w14:paraId="2CD5A102" w14:textId="77777777" w:rsidR="00445711" w:rsidRPr="00EE2A62" w:rsidRDefault="00445711" w:rsidP="00445711">
      <w:pPr>
        <w:pStyle w:val="BodyText"/>
        <w:numPr>
          <w:ilvl w:val="1"/>
          <w:numId w:val="18"/>
        </w:numPr>
        <w:rPr>
          <w:lang w:val="en-US"/>
        </w:rPr>
      </w:pPr>
      <w:r w:rsidRPr="00EE2A62">
        <w:rPr>
          <w:i/>
          <w:color w:val="000000" w:themeColor="text1"/>
          <w:lang w:val="en-US"/>
        </w:rPr>
        <w:t>Additional server info:</w:t>
      </w:r>
      <w:r w:rsidRPr="00EE2A62">
        <w:rPr>
          <w:lang w:val="en-US"/>
        </w:rPr>
        <w:t xml:space="preserve"> Enter the CR number for this change</w:t>
      </w:r>
    </w:p>
    <w:p w14:paraId="1A8E8659" w14:textId="77777777" w:rsidR="00445711" w:rsidRPr="00EE2A62" w:rsidRDefault="00445711" w:rsidP="00445711">
      <w:pPr>
        <w:pStyle w:val="BodyText"/>
        <w:numPr>
          <w:ilvl w:val="1"/>
          <w:numId w:val="18"/>
        </w:numPr>
        <w:rPr>
          <w:lang w:val="en-US"/>
        </w:rPr>
      </w:pPr>
      <w:r w:rsidRPr="00EE2A62">
        <w:rPr>
          <w:i/>
          <w:color w:val="000000" w:themeColor="text1"/>
          <w:lang w:val="en-US"/>
        </w:rPr>
        <w:t>Email Addresses to cc on this request:</w:t>
      </w:r>
      <w:r w:rsidRPr="00EE2A62">
        <w:rPr>
          <w:lang w:val="en-US"/>
        </w:rPr>
        <w:t xml:space="preserve"> Enter storage-support@thomsonreuters.com</w:t>
      </w:r>
    </w:p>
    <w:p w14:paraId="68C4B5C8" w14:textId="77777777" w:rsidR="00445711" w:rsidRPr="00945C2B" w:rsidRDefault="00445711" w:rsidP="00445711">
      <w:pPr>
        <w:ind w:left="360"/>
      </w:pPr>
    </w:p>
    <w:p w14:paraId="5D7EB55D" w14:textId="77777777" w:rsidR="00445711" w:rsidRPr="00945C2B" w:rsidRDefault="00445711" w:rsidP="00445711">
      <w:pPr>
        <w:ind w:firstLine="720"/>
        <w:rPr>
          <w:noProof/>
        </w:rPr>
      </w:pPr>
      <w:r w:rsidRPr="00945C2B">
        <w:rPr>
          <w:noProof/>
          <w:lang w:val="en-US" w:eastAsia="en-US"/>
        </w:rPr>
        <w:drawing>
          <wp:inline distT="0" distB="0" distL="0" distR="0" wp14:anchorId="2A05A34A" wp14:editId="35560FD2">
            <wp:extent cx="5184049" cy="1618908"/>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5008" cy="1634822"/>
                    </a:xfrm>
                    <a:prstGeom prst="rect">
                      <a:avLst/>
                    </a:prstGeom>
                    <a:noFill/>
                    <a:ln>
                      <a:noFill/>
                    </a:ln>
                  </pic:spPr>
                </pic:pic>
              </a:graphicData>
            </a:graphic>
          </wp:inline>
        </w:drawing>
      </w:r>
    </w:p>
    <w:p w14:paraId="6100865A" w14:textId="77777777" w:rsidR="00445711" w:rsidRPr="00945C2B" w:rsidRDefault="00445711" w:rsidP="00445711"/>
    <w:p w14:paraId="6C2F152B" w14:textId="77777777" w:rsidR="00445711" w:rsidRPr="00EE2A62" w:rsidRDefault="00445711" w:rsidP="00445711">
      <w:pPr>
        <w:pStyle w:val="BodyText"/>
        <w:numPr>
          <w:ilvl w:val="0"/>
          <w:numId w:val="18"/>
        </w:numPr>
        <w:rPr>
          <w:lang w:val="en-US"/>
        </w:rPr>
      </w:pPr>
      <w:r w:rsidRPr="00EE2A62">
        <w:rPr>
          <w:lang w:val="en-US"/>
        </w:rPr>
        <w:t xml:space="preserve">Here it will compare the new </w:t>
      </w:r>
      <w:proofErr w:type="spellStart"/>
      <w:r w:rsidRPr="00EE2A62">
        <w:rPr>
          <w:lang w:val="en-US"/>
        </w:rPr>
        <w:t>vfiler</w:t>
      </w:r>
      <w:proofErr w:type="spellEnd"/>
      <w:r w:rsidRPr="00EE2A62">
        <w:rPr>
          <w:lang w:val="en-US"/>
        </w:rPr>
        <w:t xml:space="preserve"> name which you had entered with the existing </w:t>
      </w:r>
      <w:proofErr w:type="spellStart"/>
      <w:r w:rsidRPr="00EE2A62">
        <w:rPr>
          <w:lang w:val="en-US"/>
        </w:rPr>
        <w:t>vfilers</w:t>
      </w:r>
      <w:proofErr w:type="spellEnd"/>
      <w:r w:rsidRPr="00EE2A62">
        <w:rPr>
          <w:lang w:val="en-US"/>
        </w:rPr>
        <w:t xml:space="preserve"> to avoid the conflicts. If there are no conflicts, click on continue else select a different </w:t>
      </w:r>
      <w:proofErr w:type="spellStart"/>
      <w:r w:rsidRPr="00EE2A62">
        <w:rPr>
          <w:lang w:val="en-US"/>
        </w:rPr>
        <w:t>vfiler</w:t>
      </w:r>
      <w:proofErr w:type="spellEnd"/>
      <w:r w:rsidRPr="00EE2A62">
        <w:rPr>
          <w:lang w:val="en-US"/>
        </w:rPr>
        <w:t xml:space="preserve"> name.</w:t>
      </w:r>
    </w:p>
    <w:p w14:paraId="654BF0BB" w14:textId="77777777" w:rsidR="00445711" w:rsidRPr="00945C2B" w:rsidRDefault="00445711" w:rsidP="00445711">
      <w:pPr>
        <w:ind w:firstLine="720"/>
        <w:rPr>
          <w:noProof/>
        </w:rPr>
      </w:pPr>
      <w:r w:rsidRPr="00945C2B">
        <w:rPr>
          <w:noProof/>
          <w:lang w:val="en-US" w:eastAsia="en-US"/>
        </w:rPr>
        <w:drawing>
          <wp:inline distT="0" distB="0" distL="0" distR="0" wp14:anchorId="41A9BF22" wp14:editId="28165F02">
            <wp:extent cx="4275546" cy="4679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9980" cy="468480"/>
                    </a:xfrm>
                    <a:prstGeom prst="rect">
                      <a:avLst/>
                    </a:prstGeom>
                    <a:noFill/>
                    <a:ln>
                      <a:noFill/>
                    </a:ln>
                  </pic:spPr>
                </pic:pic>
              </a:graphicData>
            </a:graphic>
          </wp:inline>
        </w:drawing>
      </w:r>
    </w:p>
    <w:p w14:paraId="2D5F152B" w14:textId="77777777" w:rsidR="00445711" w:rsidRPr="00945C2B" w:rsidRDefault="00445711" w:rsidP="00445711"/>
    <w:p w14:paraId="33BBE74B" w14:textId="77777777" w:rsidR="00445711" w:rsidRPr="00EE2A62" w:rsidRDefault="00445711" w:rsidP="00445711">
      <w:pPr>
        <w:pStyle w:val="BodyText"/>
        <w:numPr>
          <w:ilvl w:val="0"/>
          <w:numId w:val="18"/>
        </w:numPr>
        <w:rPr>
          <w:lang w:val="en-US"/>
        </w:rPr>
      </w:pPr>
      <w:r w:rsidRPr="00EE2A62">
        <w:rPr>
          <w:lang w:val="en-US"/>
        </w:rPr>
        <w:t xml:space="preserve">Enter the </w:t>
      </w:r>
      <w:proofErr w:type="spellStart"/>
      <w:r w:rsidRPr="00EE2A62">
        <w:rPr>
          <w:lang w:val="en-US"/>
        </w:rPr>
        <w:t>Vlan</w:t>
      </w:r>
      <w:proofErr w:type="spellEnd"/>
      <w:r w:rsidRPr="00EE2A62">
        <w:rPr>
          <w:lang w:val="en-US"/>
        </w:rPr>
        <w:t xml:space="preserve"> info in </w:t>
      </w:r>
      <w:proofErr w:type="spellStart"/>
      <w:r w:rsidRPr="00EE2A62">
        <w:rPr>
          <w:lang w:val="en-US"/>
        </w:rPr>
        <w:t>Vlan</w:t>
      </w:r>
      <w:proofErr w:type="spellEnd"/>
      <w:r w:rsidRPr="00EE2A62">
        <w:rPr>
          <w:lang w:val="en-US"/>
        </w:rPr>
        <w:t xml:space="preserve"> tab and hit enter.  </w:t>
      </w:r>
    </w:p>
    <w:p w14:paraId="4AA4E576" w14:textId="77777777" w:rsidR="00445711" w:rsidRPr="00945C2B" w:rsidRDefault="00445711" w:rsidP="00445711">
      <w:pPr>
        <w:ind w:firstLine="720"/>
        <w:rPr>
          <w:noProof/>
        </w:rPr>
      </w:pPr>
      <w:r w:rsidRPr="00945C2B">
        <w:rPr>
          <w:noProof/>
          <w:lang w:val="en-US" w:eastAsia="en-US"/>
        </w:rPr>
        <w:drawing>
          <wp:inline distT="0" distB="0" distL="0" distR="0" wp14:anchorId="7D479987" wp14:editId="3ED9CD06">
            <wp:extent cx="5943600" cy="8382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3303C911" w14:textId="77777777" w:rsidR="00445711" w:rsidRPr="00945C2B" w:rsidRDefault="00445711" w:rsidP="00445711"/>
    <w:p w14:paraId="33456BEA" w14:textId="77777777" w:rsidR="00445711" w:rsidRPr="00EE2A62" w:rsidRDefault="00445711" w:rsidP="00445711">
      <w:pPr>
        <w:pStyle w:val="BodyText"/>
        <w:numPr>
          <w:ilvl w:val="0"/>
          <w:numId w:val="18"/>
        </w:numPr>
        <w:rPr>
          <w:lang w:val="en-US"/>
        </w:rPr>
      </w:pPr>
      <w:r w:rsidRPr="00EE2A62">
        <w:rPr>
          <w:lang w:val="en-US"/>
        </w:rPr>
        <w:t xml:space="preserve">It will list all the </w:t>
      </w:r>
      <w:proofErr w:type="spellStart"/>
      <w:r w:rsidRPr="00EE2A62">
        <w:rPr>
          <w:lang w:val="en-US"/>
        </w:rPr>
        <w:t>vlan</w:t>
      </w:r>
      <w:proofErr w:type="spellEnd"/>
      <w:r w:rsidRPr="00EE2A62">
        <w:rPr>
          <w:lang w:val="en-US"/>
        </w:rPr>
        <w:t xml:space="preserve"> details and IPs.  Select the subnet and it will assign an IP automatically.</w:t>
      </w:r>
    </w:p>
    <w:p w14:paraId="0949C894" w14:textId="77777777" w:rsidR="00445711" w:rsidRPr="00945C2B" w:rsidRDefault="00445711" w:rsidP="00445711">
      <w:pPr>
        <w:ind w:firstLine="720"/>
      </w:pPr>
      <w:r w:rsidRPr="00945C2B">
        <w:rPr>
          <w:noProof/>
          <w:lang w:val="en-US" w:eastAsia="en-US"/>
        </w:rPr>
        <w:drawing>
          <wp:inline distT="0" distB="0" distL="0" distR="0" wp14:anchorId="449B381F" wp14:editId="11C4C80B">
            <wp:extent cx="5643799" cy="203336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2863" cy="2036627"/>
                    </a:xfrm>
                    <a:prstGeom prst="rect">
                      <a:avLst/>
                    </a:prstGeom>
                    <a:noFill/>
                    <a:ln>
                      <a:noFill/>
                    </a:ln>
                  </pic:spPr>
                </pic:pic>
              </a:graphicData>
            </a:graphic>
          </wp:inline>
        </w:drawing>
      </w:r>
    </w:p>
    <w:p w14:paraId="6EA07DB3" w14:textId="77777777" w:rsidR="00445711" w:rsidRPr="00945C2B" w:rsidRDefault="00445711" w:rsidP="00445711"/>
    <w:p w14:paraId="1E03351D" w14:textId="77777777" w:rsidR="00445711" w:rsidRPr="00EE2A62" w:rsidRDefault="00445711" w:rsidP="00445711">
      <w:pPr>
        <w:pStyle w:val="BodyText"/>
        <w:numPr>
          <w:ilvl w:val="0"/>
          <w:numId w:val="18"/>
        </w:numPr>
        <w:rPr>
          <w:lang w:val="en-US"/>
        </w:rPr>
      </w:pPr>
      <w:r w:rsidRPr="00EE2A62">
        <w:rPr>
          <w:lang w:val="en-US"/>
        </w:rPr>
        <w:t xml:space="preserve">The IP request is now complete. An email confirmation will be sent from FLS-Network with the details </w:t>
      </w:r>
    </w:p>
    <w:p w14:paraId="7C196163" w14:textId="77777777" w:rsidR="00445711" w:rsidRPr="00945C2B" w:rsidRDefault="00445711" w:rsidP="00445711">
      <w:pPr>
        <w:pStyle w:val="BodyText"/>
        <w:ind w:left="720"/>
      </w:pPr>
      <w:r w:rsidRPr="00945C2B">
        <w:rPr>
          <w:noProof/>
          <w:lang w:val="en-US" w:eastAsia="en-US"/>
        </w:rPr>
        <w:lastRenderedPageBreak/>
        <w:drawing>
          <wp:inline distT="0" distB="0" distL="0" distR="0" wp14:anchorId="453B0C1D" wp14:editId="054C7E45">
            <wp:extent cx="2097949" cy="1748876"/>
            <wp:effectExtent l="0" t="0" r="10795"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5633" cy="1771954"/>
                    </a:xfrm>
                    <a:prstGeom prst="rect">
                      <a:avLst/>
                    </a:prstGeom>
                    <a:noFill/>
                    <a:ln>
                      <a:noFill/>
                    </a:ln>
                  </pic:spPr>
                </pic:pic>
              </a:graphicData>
            </a:graphic>
          </wp:inline>
        </w:drawing>
      </w:r>
    </w:p>
    <w:p w14:paraId="74BA1A95" w14:textId="77777777" w:rsidR="00445711" w:rsidRDefault="00445711" w:rsidP="00445711">
      <w:pPr>
        <w:ind w:firstLine="720"/>
        <w:rPr>
          <w:noProof/>
        </w:rPr>
      </w:pPr>
      <w:r w:rsidRPr="00945C2B">
        <w:rPr>
          <w:noProof/>
          <w:lang w:val="en-US" w:eastAsia="en-US"/>
        </w:rPr>
        <w:drawing>
          <wp:inline distT="0" distB="0" distL="0" distR="0" wp14:anchorId="6294C65A" wp14:editId="008A47C3">
            <wp:extent cx="3964849" cy="1006582"/>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0408" cy="1010532"/>
                    </a:xfrm>
                    <a:prstGeom prst="rect">
                      <a:avLst/>
                    </a:prstGeom>
                    <a:noFill/>
                    <a:ln>
                      <a:noFill/>
                    </a:ln>
                  </pic:spPr>
                </pic:pic>
              </a:graphicData>
            </a:graphic>
          </wp:inline>
        </w:drawing>
      </w:r>
    </w:p>
    <w:p w14:paraId="229ABDA4" w14:textId="77777777" w:rsidR="00445711" w:rsidRPr="00EE2A62" w:rsidRDefault="00445711" w:rsidP="00445711">
      <w:pPr>
        <w:pStyle w:val="BodyText"/>
        <w:numPr>
          <w:ilvl w:val="0"/>
          <w:numId w:val="18"/>
        </w:numPr>
        <w:rPr>
          <w:lang w:val="en-US"/>
        </w:rPr>
      </w:pPr>
      <w:proofErr w:type="gramStart"/>
      <w:r w:rsidRPr="00EE2A62">
        <w:rPr>
          <w:lang w:val="en-US"/>
        </w:rPr>
        <w:t>Next</w:t>
      </w:r>
      <w:proofErr w:type="gramEnd"/>
      <w:r w:rsidRPr="00EE2A62">
        <w:rPr>
          <w:lang w:val="en-US"/>
        </w:rPr>
        <w:t xml:space="preserve"> we need to add DNS to the </w:t>
      </w:r>
      <w:proofErr w:type="spellStart"/>
      <w:r w:rsidRPr="00EE2A62">
        <w:rPr>
          <w:lang w:val="en-US"/>
        </w:rPr>
        <w:t>vfiler</w:t>
      </w:r>
      <w:proofErr w:type="spellEnd"/>
      <w:r w:rsidRPr="00EE2A62">
        <w:rPr>
          <w:lang w:val="en-US"/>
        </w:rPr>
        <w:t>.  Click on the link “click here to request a corresponding DNS entry”.</w:t>
      </w:r>
    </w:p>
    <w:p w14:paraId="256A0BA1" w14:textId="77777777" w:rsidR="00445711" w:rsidRPr="00945C2B" w:rsidRDefault="00445711" w:rsidP="00445711">
      <w:pPr>
        <w:rPr>
          <w:noProof/>
        </w:rPr>
      </w:pPr>
    </w:p>
    <w:p w14:paraId="704CEB2A" w14:textId="77777777" w:rsidR="00445711" w:rsidRPr="00AD1EB2" w:rsidRDefault="00445711" w:rsidP="00445711">
      <w:pPr>
        <w:pStyle w:val="BodyText"/>
        <w:numPr>
          <w:ilvl w:val="0"/>
          <w:numId w:val="18"/>
        </w:numPr>
        <w:rPr>
          <w:lang w:val="en-US"/>
        </w:rPr>
      </w:pPr>
      <w:r w:rsidRPr="00AD1EB2">
        <w:rPr>
          <w:lang w:val="en-US"/>
        </w:rPr>
        <w:t>Click on continue</w:t>
      </w:r>
    </w:p>
    <w:p w14:paraId="51E695A1" w14:textId="77777777" w:rsidR="00445711" w:rsidRPr="00945C2B" w:rsidRDefault="00445711" w:rsidP="00445711">
      <w:pPr>
        <w:ind w:firstLine="720"/>
      </w:pPr>
      <w:r w:rsidRPr="00945C2B">
        <w:rPr>
          <w:noProof/>
          <w:lang w:val="en-US" w:eastAsia="en-US"/>
        </w:rPr>
        <w:drawing>
          <wp:inline distT="0" distB="0" distL="0" distR="0" wp14:anchorId="53EFA7E1" wp14:editId="2C084ABE">
            <wp:extent cx="4827863" cy="166814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1451" cy="1672840"/>
                    </a:xfrm>
                    <a:prstGeom prst="rect">
                      <a:avLst/>
                    </a:prstGeom>
                    <a:noFill/>
                    <a:ln>
                      <a:noFill/>
                    </a:ln>
                  </pic:spPr>
                </pic:pic>
              </a:graphicData>
            </a:graphic>
          </wp:inline>
        </w:drawing>
      </w:r>
    </w:p>
    <w:p w14:paraId="16072692" w14:textId="77777777" w:rsidR="00445711" w:rsidRPr="00AD1EB2" w:rsidRDefault="00445711" w:rsidP="00445711">
      <w:pPr>
        <w:pStyle w:val="BodyText"/>
        <w:numPr>
          <w:ilvl w:val="0"/>
          <w:numId w:val="18"/>
        </w:numPr>
        <w:rPr>
          <w:lang w:val="en-US"/>
        </w:rPr>
      </w:pPr>
      <w:r w:rsidRPr="00AD1EB2">
        <w:rPr>
          <w:lang w:val="en-US"/>
        </w:rPr>
        <w:t xml:space="preserve">Enter the new </w:t>
      </w:r>
      <w:proofErr w:type="spellStart"/>
      <w:r w:rsidRPr="00AD1EB2">
        <w:rPr>
          <w:lang w:val="en-US"/>
        </w:rPr>
        <w:t>vfiler</w:t>
      </w:r>
      <w:proofErr w:type="spellEnd"/>
      <w:r w:rsidRPr="00AD1EB2">
        <w:rPr>
          <w:lang w:val="en-US"/>
        </w:rPr>
        <w:t xml:space="preserve"> name to complete the DNS request and hit continue.</w:t>
      </w:r>
    </w:p>
    <w:p w14:paraId="2B5F63CA" w14:textId="77777777" w:rsidR="00445711" w:rsidRPr="00945C2B" w:rsidRDefault="00445711" w:rsidP="00445711">
      <w:pPr>
        <w:ind w:firstLine="720"/>
      </w:pPr>
      <w:r w:rsidRPr="00945C2B">
        <w:rPr>
          <w:noProof/>
          <w:lang w:val="en-US" w:eastAsia="en-US"/>
        </w:rPr>
        <w:drawing>
          <wp:inline distT="0" distB="0" distL="0" distR="0" wp14:anchorId="55281E75" wp14:editId="7F255A9F">
            <wp:extent cx="4901021" cy="1501638"/>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2956" cy="1520614"/>
                    </a:xfrm>
                    <a:prstGeom prst="rect">
                      <a:avLst/>
                    </a:prstGeom>
                    <a:noFill/>
                    <a:ln>
                      <a:noFill/>
                    </a:ln>
                  </pic:spPr>
                </pic:pic>
              </a:graphicData>
            </a:graphic>
          </wp:inline>
        </w:drawing>
      </w:r>
    </w:p>
    <w:p w14:paraId="0584116E" w14:textId="77777777" w:rsidR="00445711" w:rsidRPr="00945C2B" w:rsidRDefault="00445711" w:rsidP="00445711"/>
    <w:p w14:paraId="369D62A8" w14:textId="77777777" w:rsidR="00445711" w:rsidRPr="00AD1EB2" w:rsidRDefault="00445711" w:rsidP="00445711">
      <w:pPr>
        <w:pStyle w:val="BodyText"/>
        <w:numPr>
          <w:ilvl w:val="0"/>
          <w:numId w:val="18"/>
        </w:numPr>
        <w:rPr>
          <w:lang w:val="en-US"/>
        </w:rPr>
      </w:pPr>
      <w:r w:rsidRPr="00AD1EB2">
        <w:rPr>
          <w:lang w:val="en-US"/>
        </w:rPr>
        <w:t>Submit the request. Enter the team DL once the request completed.</w:t>
      </w:r>
    </w:p>
    <w:p w14:paraId="4EDE9BA0" w14:textId="77777777" w:rsidR="00445711" w:rsidRPr="00945C2B" w:rsidRDefault="00445711" w:rsidP="00445711">
      <w:pPr>
        <w:ind w:firstLine="720"/>
      </w:pPr>
      <w:r w:rsidRPr="00945C2B">
        <w:rPr>
          <w:noProof/>
          <w:lang w:val="en-US" w:eastAsia="en-US"/>
        </w:rPr>
        <w:lastRenderedPageBreak/>
        <w:drawing>
          <wp:inline distT="0" distB="0" distL="0" distR="0" wp14:anchorId="57128A16" wp14:editId="7D483F70">
            <wp:extent cx="5079903" cy="1755231"/>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5280" cy="1760544"/>
                    </a:xfrm>
                    <a:prstGeom prst="rect">
                      <a:avLst/>
                    </a:prstGeom>
                    <a:noFill/>
                    <a:ln>
                      <a:noFill/>
                    </a:ln>
                  </pic:spPr>
                </pic:pic>
              </a:graphicData>
            </a:graphic>
          </wp:inline>
        </w:drawing>
      </w:r>
    </w:p>
    <w:p w14:paraId="4D0525BC" w14:textId="77777777" w:rsidR="00445711" w:rsidRPr="00945C2B" w:rsidRDefault="00445711" w:rsidP="00445711"/>
    <w:p w14:paraId="59858A9E" w14:textId="77777777" w:rsidR="00445711" w:rsidRPr="00AD1EB2" w:rsidRDefault="00445711" w:rsidP="00445711">
      <w:pPr>
        <w:pStyle w:val="BodyText"/>
        <w:numPr>
          <w:ilvl w:val="0"/>
          <w:numId w:val="18"/>
        </w:numPr>
        <w:rPr>
          <w:lang w:val="en-US"/>
        </w:rPr>
      </w:pPr>
      <w:r w:rsidRPr="00AD1EB2">
        <w:rPr>
          <w:lang w:val="en-US"/>
        </w:rPr>
        <w:t>FLS-Network will send confirmation mail once the DNS request completed.</w:t>
      </w:r>
    </w:p>
    <w:p w14:paraId="7323A9C2" w14:textId="77777777" w:rsidR="00445711" w:rsidRPr="00945C2B" w:rsidRDefault="00445711" w:rsidP="00445711">
      <w:pPr>
        <w:pStyle w:val="BodyText"/>
        <w:ind w:left="720"/>
      </w:pPr>
      <w:r w:rsidRPr="00945C2B">
        <w:rPr>
          <w:noProof/>
          <w:lang w:val="en-US" w:eastAsia="en-US"/>
        </w:rPr>
        <w:drawing>
          <wp:inline distT="0" distB="0" distL="0" distR="0" wp14:anchorId="57B69689" wp14:editId="12B9E083">
            <wp:extent cx="4716236" cy="1752600"/>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7981" cy="1753248"/>
                    </a:xfrm>
                    <a:prstGeom prst="rect">
                      <a:avLst/>
                    </a:prstGeom>
                    <a:noFill/>
                    <a:ln>
                      <a:noFill/>
                    </a:ln>
                  </pic:spPr>
                </pic:pic>
              </a:graphicData>
            </a:graphic>
          </wp:inline>
        </w:drawing>
      </w:r>
    </w:p>
    <w:p w14:paraId="3A3479ED" w14:textId="77777777" w:rsidR="00445711" w:rsidRDefault="00445711" w:rsidP="00445711">
      <w:pPr>
        <w:pStyle w:val="Heading2"/>
      </w:pPr>
      <w:bookmarkStart w:id="103" w:name="_Toc475023003"/>
      <w:bookmarkStart w:id="104" w:name="_Toc480543184"/>
      <w:r>
        <w:t>How to Provision Storage on 7-mode?</w:t>
      </w:r>
      <w:bookmarkEnd w:id="103"/>
      <w:bookmarkEnd w:id="104"/>
    </w:p>
    <w:p w14:paraId="0A365C15" w14:textId="77777777" w:rsidR="00445711" w:rsidRDefault="00445711" w:rsidP="00445711">
      <w:pPr>
        <w:pStyle w:val="Heading3"/>
      </w:pPr>
      <w:bookmarkStart w:id="105" w:name="_Toc480543185"/>
      <w:r>
        <w:t xml:space="preserve">Create a new 7-mode </w:t>
      </w:r>
      <w:proofErr w:type="spellStart"/>
      <w:r>
        <w:t>vfiler</w:t>
      </w:r>
      <w:bookmarkEnd w:id="105"/>
      <w:proofErr w:type="spellEnd"/>
    </w:p>
    <w:p w14:paraId="62774314" w14:textId="77777777" w:rsidR="00445711" w:rsidRDefault="00445711" w:rsidP="00445711">
      <w:pPr>
        <w:pStyle w:val="BodyText"/>
        <w:rPr>
          <w:lang w:val="en-US"/>
        </w:rPr>
      </w:pPr>
      <w:r>
        <w:rPr>
          <w:lang w:val="en-US"/>
        </w:rPr>
        <w:t xml:space="preserve">All new </w:t>
      </w:r>
      <w:proofErr w:type="spellStart"/>
      <w:r>
        <w:rPr>
          <w:lang w:val="en-US"/>
        </w:rPr>
        <w:t>vfiler</w:t>
      </w:r>
      <w:proofErr w:type="spellEnd"/>
      <w:r>
        <w:rPr>
          <w:lang w:val="en-US"/>
        </w:rPr>
        <w:t xml:space="preserve"> creation requests should go through the standard delivery process. Storage Support team should create a new </w:t>
      </w:r>
      <w:proofErr w:type="spellStart"/>
      <w:r>
        <w:rPr>
          <w:lang w:val="en-US"/>
        </w:rPr>
        <w:t>vfiler</w:t>
      </w:r>
      <w:proofErr w:type="spellEnd"/>
      <w:r>
        <w:rPr>
          <w:lang w:val="en-US"/>
        </w:rPr>
        <w:t xml:space="preserve"> only under the below circumstances:</w:t>
      </w:r>
    </w:p>
    <w:p w14:paraId="145551FA" w14:textId="77777777" w:rsidR="00445711" w:rsidRDefault="00445711" w:rsidP="00445711">
      <w:pPr>
        <w:pStyle w:val="BodyText"/>
        <w:numPr>
          <w:ilvl w:val="0"/>
          <w:numId w:val="15"/>
        </w:numPr>
        <w:rPr>
          <w:lang w:val="en-US"/>
        </w:rPr>
      </w:pPr>
      <w:r>
        <w:rPr>
          <w:lang w:val="en-US"/>
        </w:rPr>
        <w:t>Tech refresh migrations</w:t>
      </w:r>
    </w:p>
    <w:p w14:paraId="28369307" w14:textId="77777777" w:rsidR="00445711" w:rsidRDefault="00445711" w:rsidP="00445711">
      <w:pPr>
        <w:pStyle w:val="BodyText"/>
        <w:numPr>
          <w:ilvl w:val="0"/>
          <w:numId w:val="15"/>
        </w:numPr>
        <w:rPr>
          <w:lang w:val="en-US"/>
        </w:rPr>
      </w:pPr>
      <w:r>
        <w:rPr>
          <w:lang w:val="en-US"/>
        </w:rPr>
        <w:t>Thin mitigation</w:t>
      </w:r>
    </w:p>
    <w:p w14:paraId="50B337A7" w14:textId="77777777" w:rsidR="00445711" w:rsidRDefault="00445711" w:rsidP="00445711">
      <w:pPr>
        <w:pStyle w:val="BodyText"/>
        <w:numPr>
          <w:ilvl w:val="0"/>
          <w:numId w:val="15"/>
        </w:numPr>
        <w:rPr>
          <w:ins w:id="106" w:author="Microsoft Office User" w:date="2017-08-31T14:13:00Z"/>
          <w:lang w:val="en-US"/>
        </w:rPr>
      </w:pPr>
      <w:r>
        <w:rPr>
          <w:lang w:val="en-US"/>
        </w:rPr>
        <w:t>Migrations due to Performance Issues</w:t>
      </w:r>
    </w:p>
    <w:p w14:paraId="55C49692" w14:textId="77777777" w:rsidR="009D2286" w:rsidRDefault="009D2286" w:rsidP="009D2286">
      <w:pPr>
        <w:pStyle w:val="BodyText"/>
        <w:rPr>
          <w:ins w:id="107" w:author="Microsoft Office User" w:date="2017-08-31T14:13:00Z"/>
          <w:lang w:val="en-US"/>
        </w:rPr>
        <w:pPrChange w:id="108" w:author="Microsoft Office User" w:date="2017-08-31T14:13:00Z">
          <w:pPr>
            <w:pStyle w:val="BodyText"/>
            <w:numPr>
              <w:numId w:val="15"/>
            </w:numPr>
            <w:ind w:left="720" w:hanging="360"/>
          </w:pPr>
        </w:pPrChange>
      </w:pPr>
    </w:p>
    <w:p w14:paraId="47895D0C" w14:textId="77777777" w:rsidR="009D2286" w:rsidRPr="000D15C9" w:rsidRDefault="009D2286" w:rsidP="009D2286">
      <w:pPr>
        <w:rPr>
          <w:ins w:id="109" w:author="Microsoft Office User" w:date="2017-08-31T14:13:00Z"/>
          <w:i/>
          <w:u w:val="single"/>
        </w:rPr>
      </w:pPr>
      <w:ins w:id="110" w:author="Microsoft Office User" w:date="2017-08-31T14:13:00Z">
        <w:r w:rsidRPr="000D15C9">
          <w:rPr>
            <w:i/>
            <w:u w:val="single"/>
          </w:rPr>
          <w:t>Pre-requisites:</w:t>
        </w:r>
      </w:ins>
    </w:p>
    <w:p w14:paraId="7BC37557" w14:textId="77777777" w:rsidR="009D2286" w:rsidRDefault="009D2286" w:rsidP="009D2286">
      <w:pPr>
        <w:pStyle w:val="NormalWeb"/>
        <w:spacing w:before="0" w:beforeAutospacing="0" w:after="0" w:afterAutospacing="0"/>
        <w:rPr>
          <w:ins w:id="111" w:author="Microsoft Office User" w:date="2017-08-31T14:13:00Z"/>
          <w:rFonts w:ascii="Arial" w:hAnsi="Arial" w:cs="Arial"/>
          <w:szCs w:val="20"/>
          <w:lang w:val="en-GB"/>
        </w:rPr>
      </w:pPr>
    </w:p>
    <w:p w14:paraId="14797E99" w14:textId="1D624CC3" w:rsidR="009D2286" w:rsidRPr="00882C4B" w:rsidRDefault="0097140E" w:rsidP="009D2286">
      <w:pPr>
        <w:pStyle w:val="NormalWeb"/>
        <w:spacing w:before="0" w:beforeAutospacing="0" w:after="0" w:afterAutospacing="0"/>
        <w:rPr>
          <w:ins w:id="112" w:author="Microsoft Office User" w:date="2017-08-31T14:13:00Z"/>
          <w:rFonts w:ascii="Arial" w:hAnsi="Arial" w:cs="Arial"/>
          <w:color w:val="595959" w:themeColor="text1" w:themeTint="A6"/>
          <w:sz w:val="20"/>
          <w:szCs w:val="20"/>
          <w:lang w:val="en-GB"/>
        </w:rPr>
      </w:pPr>
      <w:ins w:id="113" w:author="Microsoft Office User" w:date="2017-09-13T12:38:00Z">
        <w:r>
          <w:rPr>
            <w:rFonts w:ascii="Arial" w:hAnsi="Arial" w:cs="Arial"/>
            <w:color w:val="595959" w:themeColor="text1" w:themeTint="A6"/>
            <w:sz w:val="20"/>
            <w:szCs w:val="20"/>
            <w:lang w:val="en-GB"/>
          </w:rPr>
          <w:t xml:space="preserve">Review and follow the guidelines as outlined </w:t>
        </w:r>
        <w:r>
          <w:rPr>
            <w:rFonts w:ascii="Arial" w:hAnsi="Arial" w:cs="Arial"/>
            <w:color w:val="595959" w:themeColor="text1" w:themeTint="A6"/>
            <w:sz w:val="20"/>
            <w:szCs w:val="20"/>
            <w:lang w:val="en-GB"/>
          </w:rPr>
          <w:fldChar w:fldCharType="begin"/>
        </w:r>
        <w:r>
          <w:rPr>
            <w:rFonts w:ascii="Arial" w:hAnsi="Arial" w:cs="Arial"/>
            <w:color w:val="595959" w:themeColor="text1" w:themeTint="A6"/>
            <w:sz w:val="20"/>
            <w:szCs w:val="20"/>
            <w:lang w:val="en-GB"/>
          </w:rPr>
          <w:instrText xml:space="preserve"> HYPERLINK  \l "_Guidelines_to_be" </w:instrText>
        </w:r>
        <w:r>
          <w:rPr>
            <w:rFonts w:ascii="Arial" w:hAnsi="Arial" w:cs="Arial"/>
            <w:color w:val="595959" w:themeColor="text1" w:themeTint="A6"/>
            <w:sz w:val="20"/>
            <w:szCs w:val="20"/>
            <w:lang w:val="en-GB"/>
          </w:rPr>
        </w:r>
        <w:r>
          <w:rPr>
            <w:rFonts w:ascii="Arial" w:hAnsi="Arial" w:cs="Arial"/>
            <w:color w:val="595959" w:themeColor="text1" w:themeTint="A6"/>
            <w:sz w:val="20"/>
            <w:szCs w:val="20"/>
            <w:lang w:val="en-GB"/>
          </w:rPr>
          <w:fldChar w:fldCharType="separate"/>
        </w:r>
        <w:r w:rsidRPr="0097140E">
          <w:rPr>
            <w:rStyle w:val="Hyperlink"/>
            <w:rFonts w:ascii="Arial" w:hAnsi="Arial" w:cs="Arial"/>
            <w:sz w:val="20"/>
            <w:szCs w:val="20"/>
            <w:lang w:val="en-GB"/>
          </w:rPr>
          <w:t>here</w:t>
        </w:r>
        <w:r>
          <w:rPr>
            <w:rFonts w:ascii="Arial" w:hAnsi="Arial" w:cs="Arial"/>
            <w:color w:val="595959" w:themeColor="text1" w:themeTint="A6"/>
            <w:sz w:val="20"/>
            <w:szCs w:val="20"/>
            <w:lang w:val="en-GB"/>
          </w:rPr>
          <w:fldChar w:fldCharType="end"/>
        </w:r>
        <w:r>
          <w:rPr>
            <w:rFonts w:ascii="Arial" w:hAnsi="Arial" w:cs="Arial"/>
            <w:color w:val="595959" w:themeColor="text1" w:themeTint="A6"/>
            <w:sz w:val="20"/>
            <w:szCs w:val="20"/>
            <w:lang w:val="en-GB"/>
          </w:rPr>
          <w:t>:</w:t>
        </w:r>
      </w:ins>
    </w:p>
    <w:p w14:paraId="7ED83580" w14:textId="77777777" w:rsidR="009D2286" w:rsidRDefault="009D2286" w:rsidP="009D2286">
      <w:pPr>
        <w:pStyle w:val="BodyText"/>
        <w:rPr>
          <w:lang w:val="en-US"/>
        </w:rPr>
        <w:pPrChange w:id="114" w:author="Microsoft Office User" w:date="2017-08-31T14:13:00Z">
          <w:pPr>
            <w:pStyle w:val="BodyText"/>
            <w:numPr>
              <w:numId w:val="15"/>
            </w:numPr>
            <w:ind w:left="720" w:hanging="360"/>
          </w:pPr>
        </w:pPrChange>
      </w:pPr>
    </w:p>
    <w:p w14:paraId="066ADFC8" w14:textId="77777777" w:rsidR="00445711" w:rsidRDefault="00445711" w:rsidP="00445711">
      <w:pPr>
        <w:pStyle w:val="BodyText"/>
        <w:rPr>
          <w:lang w:val="en-US"/>
        </w:rPr>
      </w:pPr>
      <w:r>
        <w:rPr>
          <w:lang w:val="en-US"/>
        </w:rPr>
        <w:t xml:space="preserve">Steps to create a new </w:t>
      </w:r>
      <w:proofErr w:type="spellStart"/>
      <w:r>
        <w:rPr>
          <w:lang w:val="en-US"/>
        </w:rPr>
        <w:t>vfiler</w:t>
      </w:r>
      <w:proofErr w:type="spellEnd"/>
      <w:r>
        <w:rPr>
          <w:lang w:val="en-US"/>
        </w:rPr>
        <w:t>:</w:t>
      </w:r>
    </w:p>
    <w:p w14:paraId="4D17B487" w14:textId="01430E25" w:rsidR="00445711" w:rsidRPr="008F0206" w:rsidRDefault="00445711" w:rsidP="00445711">
      <w:pPr>
        <w:pStyle w:val="BodyText"/>
        <w:numPr>
          <w:ilvl w:val="0"/>
          <w:numId w:val="17"/>
        </w:numPr>
        <w:rPr>
          <w:rFonts w:cs="Arial"/>
          <w:szCs w:val="20"/>
        </w:rPr>
      </w:pPr>
      <w:r w:rsidRPr="008F0206">
        <w:rPr>
          <w:rFonts w:cs="Arial"/>
          <w:szCs w:val="20"/>
          <w:lang w:val="en-US"/>
        </w:rPr>
        <w:t>Complete the</w:t>
      </w:r>
      <w:ins w:id="115" w:author="Microsoft Office User" w:date="2017-08-31T14:14:00Z">
        <w:r w:rsidR="00BA0D44">
          <w:rPr>
            <w:rFonts w:cs="Arial"/>
            <w:szCs w:val="20"/>
            <w:lang w:val="en-US"/>
          </w:rPr>
          <w:t xml:space="preserve"> </w:t>
        </w:r>
        <w:proofErr w:type="spellStart"/>
        <w:r w:rsidR="00BA0D44">
          <w:rPr>
            <w:rFonts w:cs="Arial"/>
            <w:szCs w:val="20"/>
            <w:lang w:val="en-US"/>
          </w:rPr>
          <w:t>vfiler</w:t>
        </w:r>
        <w:proofErr w:type="spellEnd"/>
        <w:r w:rsidR="00BA0D44">
          <w:rPr>
            <w:rFonts w:cs="Arial"/>
            <w:szCs w:val="20"/>
            <w:lang w:val="en-US"/>
          </w:rPr>
          <w:t xml:space="preserve"> </w:t>
        </w:r>
      </w:ins>
      <w:r w:rsidRPr="008F0206">
        <w:rPr>
          <w:rFonts w:cs="Arial"/>
          <w:szCs w:val="20"/>
        </w:rPr>
        <w:t xml:space="preserve"> </w:t>
      </w:r>
      <w:hyperlink w:anchor="_Prerequisites_when_creating" w:history="1">
        <w:r w:rsidRPr="008F0206">
          <w:rPr>
            <w:rStyle w:val="Hyperlink"/>
            <w:rFonts w:cs="Arial"/>
            <w:szCs w:val="20"/>
          </w:rPr>
          <w:t>prerequisites</w:t>
        </w:r>
      </w:hyperlink>
      <w:r w:rsidRPr="008F0206">
        <w:rPr>
          <w:rFonts w:cs="Arial"/>
          <w:szCs w:val="20"/>
        </w:rPr>
        <w:t xml:space="preserve"> and </w:t>
      </w:r>
      <w:hyperlink w:anchor="_Requesting_a_new" w:history="1">
        <w:r w:rsidRPr="008F0206">
          <w:rPr>
            <w:rStyle w:val="Hyperlink"/>
            <w:rFonts w:cs="Arial"/>
            <w:szCs w:val="20"/>
          </w:rPr>
          <w:t>IP request</w:t>
        </w:r>
      </w:hyperlink>
      <w:r w:rsidRPr="008F0206">
        <w:rPr>
          <w:rFonts w:cs="Arial"/>
          <w:szCs w:val="20"/>
        </w:rPr>
        <w:t xml:space="preserve"> as documented.</w:t>
      </w:r>
    </w:p>
    <w:p w14:paraId="217573B7" w14:textId="77777777" w:rsidR="00445711" w:rsidRPr="008F0206" w:rsidRDefault="00445711" w:rsidP="00445711">
      <w:pPr>
        <w:pStyle w:val="BodyText"/>
        <w:numPr>
          <w:ilvl w:val="0"/>
          <w:numId w:val="17"/>
        </w:numPr>
        <w:rPr>
          <w:rFonts w:cs="Arial"/>
          <w:szCs w:val="20"/>
        </w:rPr>
      </w:pPr>
      <w:r w:rsidRPr="008F0206">
        <w:rPr>
          <w:rFonts w:cs="Arial"/>
          <w:szCs w:val="20"/>
        </w:rPr>
        <w:t xml:space="preserve">Next, proceed to </w:t>
      </w:r>
      <w:proofErr w:type="spellStart"/>
      <w:r w:rsidRPr="008F0206">
        <w:rPr>
          <w:rFonts w:cs="Arial"/>
          <w:szCs w:val="20"/>
        </w:rPr>
        <w:t>vfiler</w:t>
      </w:r>
      <w:proofErr w:type="spellEnd"/>
      <w:r w:rsidRPr="008F0206">
        <w:rPr>
          <w:rFonts w:cs="Arial"/>
          <w:szCs w:val="20"/>
        </w:rPr>
        <w:t xml:space="preserve"> creation using WFA.  Note: </w:t>
      </w:r>
      <w:r w:rsidRPr="008F0206">
        <w:rPr>
          <w:rFonts w:cs="Arial"/>
          <w:b/>
          <w:szCs w:val="20"/>
        </w:rPr>
        <w:t>CLI should not be used.</w:t>
      </w:r>
    </w:p>
    <w:p w14:paraId="31E4F0B3" w14:textId="77777777" w:rsidR="00445711" w:rsidRPr="008F0206" w:rsidRDefault="008001AF" w:rsidP="00445711">
      <w:pPr>
        <w:ind w:left="720" w:firstLine="720"/>
        <w:rPr>
          <w:rFonts w:cs="Arial"/>
          <w:szCs w:val="20"/>
        </w:rPr>
      </w:pPr>
      <w:hyperlink r:id="rId43" w:history="1">
        <w:r w:rsidR="00445711" w:rsidRPr="008F0206">
          <w:rPr>
            <w:rStyle w:val="Hyperlink"/>
            <w:rFonts w:cs="Arial"/>
            <w:szCs w:val="20"/>
          </w:rPr>
          <w:t>http://167.68.250.87:27900/wfa/</w:t>
        </w:r>
      </w:hyperlink>
      <w:r w:rsidR="00445711" w:rsidRPr="008F0206">
        <w:rPr>
          <w:rFonts w:cs="Arial"/>
          <w:szCs w:val="20"/>
        </w:rPr>
        <w:t xml:space="preserve">   -- CIS</w:t>
      </w:r>
    </w:p>
    <w:p w14:paraId="36F2C5DD" w14:textId="77777777" w:rsidR="00445711" w:rsidRPr="008F0206" w:rsidRDefault="008001AF" w:rsidP="00445711">
      <w:pPr>
        <w:ind w:left="720" w:firstLine="720"/>
        <w:rPr>
          <w:rFonts w:cs="Arial"/>
          <w:szCs w:val="20"/>
        </w:rPr>
      </w:pPr>
      <w:hyperlink r:id="rId44" w:history="1">
        <w:r w:rsidR="00445711" w:rsidRPr="008F0206">
          <w:rPr>
            <w:rStyle w:val="Hyperlink"/>
            <w:rFonts w:cs="Arial"/>
            <w:szCs w:val="20"/>
          </w:rPr>
          <w:t>http://167.68.246.65:27900/wfa/</w:t>
        </w:r>
      </w:hyperlink>
      <w:r w:rsidR="00445711" w:rsidRPr="008F0206">
        <w:rPr>
          <w:rFonts w:cs="Arial"/>
          <w:szCs w:val="20"/>
        </w:rPr>
        <w:t>    -- CPS</w:t>
      </w:r>
    </w:p>
    <w:p w14:paraId="1A9D8A07" w14:textId="77777777" w:rsidR="00445711" w:rsidRPr="008F0206" w:rsidRDefault="00445711" w:rsidP="00445711">
      <w:pPr>
        <w:rPr>
          <w:rFonts w:cs="Arial"/>
          <w:szCs w:val="20"/>
        </w:rPr>
      </w:pPr>
    </w:p>
    <w:p w14:paraId="28C4E0BF" w14:textId="77777777" w:rsidR="00445711" w:rsidRPr="008F0206" w:rsidRDefault="00445711" w:rsidP="00445711">
      <w:pPr>
        <w:pStyle w:val="BodyText"/>
        <w:numPr>
          <w:ilvl w:val="0"/>
          <w:numId w:val="17"/>
        </w:numPr>
        <w:rPr>
          <w:rFonts w:cs="Arial"/>
          <w:szCs w:val="20"/>
        </w:rPr>
      </w:pPr>
      <w:r w:rsidRPr="008F0206">
        <w:rPr>
          <w:rFonts w:cs="Arial"/>
          <w:szCs w:val="20"/>
        </w:rPr>
        <w:t>Login to the WFA using your MGMT\M-Account.</w:t>
      </w:r>
    </w:p>
    <w:p w14:paraId="23EECDB0" w14:textId="77777777" w:rsidR="00445711" w:rsidRPr="00945C2B" w:rsidRDefault="00445711" w:rsidP="00445711"/>
    <w:p w14:paraId="1B55ABA9" w14:textId="77777777" w:rsidR="00445711" w:rsidRPr="00945C2B" w:rsidRDefault="00445711" w:rsidP="00445711">
      <w:pPr>
        <w:ind w:left="720" w:firstLine="720"/>
        <w:rPr>
          <w:noProof/>
        </w:rPr>
      </w:pPr>
      <w:r w:rsidRPr="00945C2B">
        <w:rPr>
          <w:noProof/>
          <w:lang w:val="en-US" w:eastAsia="en-US"/>
        </w:rPr>
        <w:lastRenderedPageBreak/>
        <w:drawing>
          <wp:inline distT="0" distB="0" distL="0" distR="0" wp14:anchorId="7FE6B3CA" wp14:editId="508C410C">
            <wp:extent cx="3693731" cy="17028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6673" cy="1750344"/>
                    </a:xfrm>
                    <a:prstGeom prst="rect">
                      <a:avLst/>
                    </a:prstGeom>
                    <a:noFill/>
                    <a:ln>
                      <a:noFill/>
                    </a:ln>
                  </pic:spPr>
                </pic:pic>
              </a:graphicData>
            </a:graphic>
          </wp:inline>
        </w:drawing>
      </w:r>
    </w:p>
    <w:p w14:paraId="40A73A40" w14:textId="77777777" w:rsidR="00445711" w:rsidRPr="00945C2B" w:rsidRDefault="00445711" w:rsidP="00445711">
      <w:pPr>
        <w:rPr>
          <w:noProof/>
        </w:rPr>
      </w:pPr>
    </w:p>
    <w:p w14:paraId="6A728A81" w14:textId="77777777" w:rsidR="00445711" w:rsidRPr="00D63BF2" w:rsidRDefault="00445711" w:rsidP="00445711">
      <w:pPr>
        <w:pStyle w:val="BodyText"/>
        <w:numPr>
          <w:ilvl w:val="0"/>
          <w:numId w:val="17"/>
        </w:numPr>
        <w:rPr>
          <w:lang w:val="en-US"/>
        </w:rPr>
      </w:pPr>
      <w:r w:rsidRPr="00D63BF2">
        <w:rPr>
          <w:lang w:val="en-US"/>
        </w:rPr>
        <w:t xml:space="preserve">Select “7M </w:t>
      </w:r>
      <w:proofErr w:type="spellStart"/>
      <w:r w:rsidRPr="00D63BF2">
        <w:rPr>
          <w:lang w:val="en-US"/>
        </w:rPr>
        <w:t>vfiler</w:t>
      </w:r>
      <w:proofErr w:type="spellEnd"/>
      <w:r w:rsidRPr="00D63BF2">
        <w:rPr>
          <w:lang w:val="en-US"/>
        </w:rPr>
        <w:t xml:space="preserve"> only” to list available workflows. Select the appropriate workflow for NFS, CIFS or ISCSI. In this </w:t>
      </w:r>
      <w:proofErr w:type="gramStart"/>
      <w:r w:rsidRPr="00D63BF2">
        <w:rPr>
          <w:lang w:val="en-US"/>
        </w:rPr>
        <w:t>example</w:t>
      </w:r>
      <w:proofErr w:type="gramEnd"/>
      <w:r w:rsidRPr="00D63BF2">
        <w:rPr>
          <w:lang w:val="en-US"/>
        </w:rPr>
        <w:t xml:space="preserve"> we will build a NFS </w:t>
      </w:r>
      <w:proofErr w:type="spellStart"/>
      <w:r w:rsidRPr="00D63BF2">
        <w:rPr>
          <w:lang w:val="en-US"/>
        </w:rPr>
        <w:t>vfiler</w:t>
      </w:r>
      <w:proofErr w:type="spellEnd"/>
      <w:r w:rsidRPr="00D63BF2">
        <w:rPr>
          <w:lang w:val="en-US"/>
        </w:rPr>
        <w:t>.</w:t>
      </w:r>
    </w:p>
    <w:p w14:paraId="47386E39" w14:textId="77777777" w:rsidR="00445711" w:rsidRPr="008F0206" w:rsidRDefault="00445711" w:rsidP="00445711">
      <w:pPr>
        <w:ind w:left="720" w:firstLine="720"/>
        <w:rPr>
          <w:noProof/>
          <w:szCs w:val="20"/>
        </w:rPr>
      </w:pPr>
      <w:r w:rsidRPr="008F0206">
        <w:rPr>
          <w:noProof/>
          <w:szCs w:val="20"/>
          <w:lang w:val="en-US" w:eastAsia="en-US"/>
        </w:rPr>
        <w:drawing>
          <wp:inline distT="0" distB="0" distL="0" distR="0" wp14:anchorId="2FA83C28" wp14:editId="6418995B">
            <wp:extent cx="4640036" cy="1042036"/>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2930" cy="1044932"/>
                    </a:xfrm>
                    <a:prstGeom prst="rect">
                      <a:avLst/>
                    </a:prstGeom>
                    <a:noFill/>
                    <a:ln>
                      <a:noFill/>
                    </a:ln>
                  </pic:spPr>
                </pic:pic>
              </a:graphicData>
            </a:graphic>
          </wp:inline>
        </w:drawing>
      </w:r>
    </w:p>
    <w:p w14:paraId="5AE9681B" w14:textId="77777777" w:rsidR="00445711" w:rsidRPr="00D63BF2" w:rsidRDefault="00445711" w:rsidP="00445711">
      <w:pPr>
        <w:pStyle w:val="BodyText"/>
        <w:numPr>
          <w:ilvl w:val="0"/>
          <w:numId w:val="17"/>
        </w:numPr>
        <w:rPr>
          <w:lang w:val="en-US"/>
        </w:rPr>
      </w:pPr>
      <w:r w:rsidRPr="00D63BF2">
        <w:rPr>
          <w:lang w:val="en-US"/>
        </w:rPr>
        <w:t>Enter all fields and use the Banana Request confirmation email for the IP/DNS details.</w:t>
      </w:r>
    </w:p>
    <w:p w14:paraId="474BC720" w14:textId="77777777" w:rsidR="00445711" w:rsidRPr="00DE50F2" w:rsidRDefault="00445711" w:rsidP="00445711">
      <w:pPr>
        <w:pStyle w:val="ListParagraph"/>
        <w:numPr>
          <w:ilvl w:val="0"/>
          <w:numId w:val="37"/>
        </w:numPr>
        <w:rPr>
          <w:rFonts w:ascii="Arial" w:hAnsi="Arial" w:cs="Arial"/>
          <w:noProof/>
          <w:sz w:val="18"/>
          <w:szCs w:val="18"/>
        </w:rPr>
      </w:pPr>
      <w:r w:rsidRPr="00D63BF2">
        <w:rPr>
          <w:rFonts w:ascii="Arial" w:eastAsia="PMingLiU" w:hAnsi="Arial"/>
          <w:i/>
          <w:color w:val="666666"/>
          <w:sz w:val="18"/>
          <w:szCs w:val="18"/>
          <w:lang w:val="en-US" w:eastAsia="en-GB"/>
        </w:rPr>
        <w:t>Array type:</w:t>
      </w:r>
      <w:r w:rsidRPr="00DE50F2">
        <w:rPr>
          <w:rFonts w:ascii="Arial" w:hAnsi="Arial" w:cs="Arial"/>
          <w:noProof/>
          <w:sz w:val="18"/>
          <w:szCs w:val="18"/>
        </w:rPr>
        <w:t xml:space="preserve"> </w:t>
      </w:r>
      <w:r>
        <w:rPr>
          <w:rFonts w:ascii="Arial" w:hAnsi="Arial" w:cs="Arial"/>
          <w:noProof/>
          <w:sz w:val="18"/>
          <w:szCs w:val="18"/>
        </w:rPr>
        <w:t>Select</w:t>
      </w:r>
      <w:r w:rsidRPr="00DE50F2">
        <w:rPr>
          <w:rFonts w:ascii="Arial" w:hAnsi="Arial" w:cs="Arial"/>
          <w:noProof/>
          <w:sz w:val="18"/>
          <w:szCs w:val="18"/>
        </w:rPr>
        <w:t xml:space="preserve"> primary filer </w:t>
      </w:r>
      <w:r>
        <w:rPr>
          <w:rFonts w:ascii="Arial" w:hAnsi="Arial" w:cs="Arial"/>
          <w:noProof/>
          <w:sz w:val="18"/>
          <w:szCs w:val="18"/>
        </w:rPr>
        <w:t>if</w:t>
      </w:r>
      <w:r w:rsidRPr="00DE50F2">
        <w:rPr>
          <w:rFonts w:ascii="Arial" w:hAnsi="Arial" w:cs="Arial"/>
          <w:noProof/>
          <w:sz w:val="18"/>
          <w:szCs w:val="18"/>
        </w:rPr>
        <w:t xml:space="preserve"> creating vfiler on the </w:t>
      </w:r>
      <w:r>
        <w:rPr>
          <w:rFonts w:ascii="Arial" w:hAnsi="Arial" w:cs="Arial"/>
          <w:noProof/>
          <w:sz w:val="18"/>
          <w:szCs w:val="18"/>
        </w:rPr>
        <w:t>shared</w:t>
      </w:r>
      <w:r w:rsidRPr="00DE50F2">
        <w:rPr>
          <w:rFonts w:ascii="Arial" w:hAnsi="Arial" w:cs="Arial"/>
          <w:noProof/>
          <w:sz w:val="18"/>
          <w:szCs w:val="18"/>
        </w:rPr>
        <w:t xml:space="preserve"> filer. </w:t>
      </w:r>
      <w:r>
        <w:rPr>
          <w:rFonts w:ascii="Arial" w:hAnsi="Arial" w:cs="Arial"/>
          <w:noProof/>
          <w:sz w:val="18"/>
          <w:szCs w:val="18"/>
        </w:rPr>
        <w:t>Select Secondary Filer if creating vfiler on backup filer.</w:t>
      </w:r>
    </w:p>
    <w:p w14:paraId="4122DF02" w14:textId="77777777" w:rsidR="00445711" w:rsidRPr="009E6D92" w:rsidRDefault="00445711" w:rsidP="00445711">
      <w:pPr>
        <w:pStyle w:val="ListParagraph"/>
        <w:numPr>
          <w:ilvl w:val="0"/>
          <w:numId w:val="37"/>
        </w:numPr>
        <w:rPr>
          <w:rFonts w:ascii="Arial" w:hAnsi="Arial" w:cs="Arial"/>
          <w:noProof/>
          <w:sz w:val="18"/>
          <w:szCs w:val="18"/>
        </w:rPr>
      </w:pPr>
      <w:r w:rsidRPr="00D63BF2">
        <w:rPr>
          <w:rFonts w:ascii="Arial" w:eastAsia="PMingLiU" w:hAnsi="Arial"/>
          <w:i/>
          <w:color w:val="666666"/>
          <w:sz w:val="18"/>
          <w:szCs w:val="18"/>
          <w:lang w:val="en-US" w:eastAsia="en-GB"/>
        </w:rPr>
        <w:t>Primary Array:</w:t>
      </w:r>
      <w:r w:rsidRPr="00DE50F2">
        <w:rPr>
          <w:rFonts w:ascii="Arial" w:hAnsi="Arial" w:cs="Arial"/>
          <w:noProof/>
          <w:sz w:val="18"/>
          <w:szCs w:val="18"/>
        </w:rPr>
        <w:t xml:space="preserve"> We have to slect the filer in  which we creating the vfiler. If we select the filer</w:t>
      </w:r>
      <w:r>
        <w:rPr>
          <w:rFonts w:ascii="Arial" w:hAnsi="Arial" w:cs="Arial"/>
          <w:noProof/>
          <w:sz w:val="18"/>
          <w:szCs w:val="18"/>
        </w:rPr>
        <w:t xml:space="preserve"> it will automatically populate</w:t>
      </w:r>
      <w:r w:rsidRPr="00DE50F2">
        <w:rPr>
          <w:rFonts w:ascii="Arial" w:hAnsi="Arial" w:cs="Arial"/>
          <w:noProof/>
          <w:sz w:val="18"/>
          <w:szCs w:val="18"/>
        </w:rPr>
        <w:t xml:space="preserve"> </w:t>
      </w:r>
      <w:r>
        <w:rPr>
          <w:rFonts w:ascii="Arial" w:hAnsi="Arial" w:cs="Arial"/>
          <w:noProof/>
          <w:sz w:val="18"/>
          <w:szCs w:val="18"/>
        </w:rPr>
        <w:t>available aggregates</w:t>
      </w:r>
      <w:r w:rsidRPr="00DE50F2">
        <w:rPr>
          <w:rFonts w:ascii="Arial" w:hAnsi="Arial" w:cs="Arial"/>
          <w:noProof/>
          <w:sz w:val="18"/>
          <w:szCs w:val="18"/>
        </w:rPr>
        <w:t xml:space="preserve"> </w:t>
      </w:r>
      <w:r>
        <w:rPr>
          <w:rFonts w:ascii="Arial" w:hAnsi="Arial" w:cs="Arial"/>
          <w:noProof/>
          <w:sz w:val="18"/>
          <w:szCs w:val="18"/>
        </w:rPr>
        <w:t>on</w:t>
      </w:r>
      <w:r w:rsidRPr="00DE50F2">
        <w:rPr>
          <w:rFonts w:ascii="Arial" w:hAnsi="Arial" w:cs="Arial"/>
          <w:noProof/>
          <w:sz w:val="18"/>
          <w:szCs w:val="18"/>
        </w:rPr>
        <w:t xml:space="preserve"> the filer in Vfiler aggregate </w:t>
      </w:r>
      <w:r>
        <w:rPr>
          <w:rFonts w:ascii="Arial" w:hAnsi="Arial" w:cs="Arial"/>
          <w:noProof/>
          <w:sz w:val="18"/>
          <w:szCs w:val="18"/>
        </w:rPr>
        <w:t>field</w:t>
      </w:r>
      <w:r w:rsidRPr="00DE50F2">
        <w:rPr>
          <w:rFonts w:ascii="Arial" w:hAnsi="Arial" w:cs="Arial"/>
          <w:noProof/>
          <w:sz w:val="18"/>
          <w:szCs w:val="18"/>
        </w:rPr>
        <w:t xml:space="preserve">. </w:t>
      </w:r>
    </w:p>
    <w:p w14:paraId="71D21508" w14:textId="77777777" w:rsidR="00445711" w:rsidRPr="00DE50F2" w:rsidRDefault="00445711" w:rsidP="00445711">
      <w:pPr>
        <w:pStyle w:val="ListParagraph"/>
        <w:numPr>
          <w:ilvl w:val="0"/>
          <w:numId w:val="37"/>
        </w:numPr>
        <w:rPr>
          <w:rFonts w:ascii="Arial" w:hAnsi="Arial" w:cs="Arial"/>
          <w:noProof/>
          <w:sz w:val="18"/>
          <w:szCs w:val="18"/>
        </w:rPr>
      </w:pPr>
      <w:r w:rsidRPr="00D63BF2">
        <w:rPr>
          <w:rFonts w:ascii="Arial" w:eastAsia="PMingLiU" w:hAnsi="Arial"/>
          <w:color w:val="666666"/>
          <w:sz w:val="18"/>
          <w:szCs w:val="18"/>
          <w:lang w:val="en-US" w:eastAsia="en-GB"/>
        </w:rPr>
        <w:t>Pr</w:t>
      </w:r>
      <w:r w:rsidRPr="00D63BF2">
        <w:rPr>
          <w:rFonts w:ascii="Arial" w:eastAsia="PMingLiU" w:hAnsi="Arial"/>
          <w:i/>
          <w:color w:val="666666"/>
          <w:sz w:val="18"/>
          <w:szCs w:val="18"/>
          <w:lang w:val="en-US" w:eastAsia="en-GB"/>
        </w:rPr>
        <w:t xml:space="preserve">imary </w:t>
      </w:r>
      <w:proofErr w:type="spellStart"/>
      <w:r w:rsidRPr="00D63BF2">
        <w:rPr>
          <w:rFonts w:ascii="Arial" w:eastAsia="PMingLiU" w:hAnsi="Arial"/>
          <w:i/>
          <w:color w:val="666666"/>
          <w:sz w:val="18"/>
          <w:szCs w:val="18"/>
          <w:lang w:val="en-US" w:eastAsia="en-GB"/>
        </w:rPr>
        <w:t>Vfiler</w:t>
      </w:r>
      <w:proofErr w:type="spellEnd"/>
      <w:r w:rsidRPr="00D63BF2">
        <w:rPr>
          <w:rFonts w:ascii="Arial" w:eastAsia="PMingLiU" w:hAnsi="Arial"/>
          <w:i/>
          <w:color w:val="666666"/>
          <w:sz w:val="18"/>
          <w:szCs w:val="18"/>
          <w:lang w:val="en-US" w:eastAsia="en-GB"/>
        </w:rPr>
        <w:t>:</w:t>
      </w:r>
      <w:r w:rsidRPr="00D63BF2">
        <w:rPr>
          <w:rFonts w:ascii="Arial" w:hAnsi="Arial" w:cs="Arial"/>
          <w:i/>
          <w:noProof/>
          <w:sz w:val="18"/>
          <w:szCs w:val="18"/>
        </w:rPr>
        <w:t xml:space="preserve"> </w:t>
      </w:r>
      <w:r>
        <w:rPr>
          <w:rFonts w:ascii="Arial" w:hAnsi="Arial" w:cs="Arial"/>
          <w:noProof/>
          <w:sz w:val="18"/>
          <w:szCs w:val="18"/>
        </w:rPr>
        <w:t>Input the vfiler name</w:t>
      </w:r>
      <w:r w:rsidRPr="00DE50F2">
        <w:rPr>
          <w:rFonts w:ascii="Arial" w:hAnsi="Arial" w:cs="Arial"/>
          <w:noProof/>
          <w:sz w:val="18"/>
          <w:szCs w:val="18"/>
        </w:rPr>
        <w:t xml:space="preserve"> which </w:t>
      </w:r>
      <w:r>
        <w:rPr>
          <w:rFonts w:ascii="Arial" w:hAnsi="Arial" w:cs="Arial"/>
          <w:noProof/>
          <w:sz w:val="18"/>
          <w:szCs w:val="18"/>
        </w:rPr>
        <w:t>you</w:t>
      </w:r>
      <w:r w:rsidRPr="00DE50F2">
        <w:rPr>
          <w:rFonts w:ascii="Arial" w:hAnsi="Arial" w:cs="Arial"/>
          <w:noProof/>
          <w:sz w:val="18"/>
          <w:szCs w:val="18"/>
        </w:rPr>
        <w:t xml:space="preserve"> are creating.</w:t>
      </w:r>
    </w:p>
    <w:p w14:paraId="237DD4C9" w14:textId="77777777" w:rsidR="00445711" w:rsidRPr="009E6D92" w:rsidRDefault="00445711" w:rsidP="00445711">
      <w:pPr>
        <w:pStyle w:val="ListParagraph"/>
        <w:numPr>
          <w:ilvl w:val="0"/>
          <w:numId w:val="37"/>
        </w:numPr>
        <w:rPr>
          <w:rFonts w:ascii="Arial" w:hAnsi="Arial" w:cs="Arial"/>
          <w:noProof/>
          <w:sz w:val="18"/>
          <w:szCs w:val="18"/>
        </w:rPr>
      </w:pPr>
      <w:proofErr w:type="spellStart"/>
      <w:r w:rsidRPr="00D63BF2">
        <w:rPr>
          <w:rFonts w:ascii="Arial" w:eastAsia="PMingLiU" w:hAnsi="Arial"/>
          <w:i/>
          <w:color w:val="666666"/>
          <w:sz w:val="18"/>
          <w:szCs w:val="18"/>
          <w:lang w:val="en-US" w:eastAsia="en-GB"/>
        </w:rPr>
        <w:t>Vfiler</w:t>
      </w:r>
      <w:proofErr w:type="spellEnd"/>
      <w:r w:rsidRPr="00D63BF2">
        <w:rPr>
          <w:rFonts w:ascii="Arial" w:eastAsia="PMingLiU" w:hAnsi="Arial"/>
          <w:i/>
          <w:color w:val="666666"/>
          <w:sz w:val="18"/>
          <w:szCs w:val="18"/>
          <w:lang w:val="en-US" w:eastAsia="en-GB"/>
        </w:rPr>
        <w:t xml:space="preserve"> Interface:</w:t>
      </w:r>
      <w:r w:rsidRPr="00DE50F2">
        <w:rPr>
          <w:rFonts w:ascii="Arial" w:hAnsi="Arial" w:cs="Arial"/>
          <w:noProof/>
          <w:sz w:val="18"/>
          <w:szCs w:val="18"/>
        </w:rPr>
        <w:t xml:space="preserve"> We have to select the Vlan in which we are tagging our Vfiler to the Vlan. Before selecting the Vlan we need to verify the VLAN </w:t>
      </w:r>
      <w:r>
        <w:rPr>
          <w:rFonts w:ascii="Arial" w:hAnsi="Arial" w:cs="Arial"/>
          <w:noProof/>
          <w:sz w:val="18"/>
          <w:szCs w:val="18"/>
        </w:rPr>
        <w:t>exists on the filer.</w:t>
      </w:r>
    </w:p>
    <w:p w14:paraId="2D58E6AE" w14:textId="77777777" w:rsidR="00445711" w:rsidRPr="00DE50F2" w:rsidRDefault="00445711" w:rsidP="00445711">
      <w:pPr>
        <w:pStyle w:val="ListParagraph"/>
        <w:numPr>
          <w:ilvl w:val="0"/>
          <w:numId w:val="37"/>
        </w:numPr>
        <w:rPr>
          <w:rFonts w:ascii="Arial" w:hAnsi="Arial" w:cs="Arial"/>
          <w:noProof/>
          <w:sz w:val="18"/>
          <w:szCs w:val="18"/>
        </w:rPr>
      </w:pPr>
      <w:proofErr w:type="spellStart"/>
      <w:r w:rsidRPr="00D63BF2">
        <w:rPr>
          <w:rFonts w:ascii="Arial" w:eastAsia="PMingLiU" w:hAnsi="Arial"/>
          <w:i/>
          <w:color w:val="666666"/>
          <w:sz w:val="18"/>
          <w:szCs w:val="18"/>
          <w:lang w:val="en-US" w:eastAsia="en-GB"/>
        </w:rPr>
        <w:t>Vifler</w:t>
      </w:r>
      <w:proofErr w:type="spellEnd"/>
      <w:r w:rsidRPr="00D63BF2">
        <w:rPr>
          <w:rFonts w:ascii="Arial" w:eastAsia="PMingLiU" w:hAnsi="Arial"/>
          <w:i/>
          <w:color w:val="666666"/>
          <w:sz w:val="18"/>
          <w:szCs w:val="18"/>
          <w:lang w:val="en-US" w:eastAsia="en-GB"/>
        </w:rPr>
        <w:t xml:space="preserve"> IP and </w:t>
      </w:r>
      <w:proofErr w:type="spellStart"/>
      <w:r w:rsidRPr="00D63BF2">
        <w:rPr>
          <w:rFonts w:ascii="Arial" w:eastAsia="PMingLiU" w:hAnsi="Arial"/>
          <w:i/>
          <w:color w:val="666666"/>
          <w:sz w:val="18"/>
          <w:szCs w:val="18"/>
          <w:lang w:val="en-US" w:eastAsia="en-GB"/>
        </w:rPr>
        <w:t>Vfiler</w:t>
      </w:r>
      <w:proofErr w:type="spellEnd"/>
      <w:r w:rsidRPr="00D63BF2">
        <w:rPr>
          <w:rFonts w:ascii="Arial" w:eastAsia="PMingLiU" w:hAnsi="Arial"/>
          <w:i/>
          <w:color w:val="666666"/>
          <w:sz w:val="18"/>
          <w:szCs w:val="18"/>
          <w:lang w:val="en-US" w:eastAsia="en-GB"/>
        </w:rPr>
        <w:t xml:space="preserve"> Netmask:</w:t>
      </w:r>
      <w:r>
        <w:rPr>
          <w:rFonts w:ascii="Arial" w:hAnsi="Arial" w:cs="Arial"/>
          <w:noProof/>
          <w:sz w:val="18"/>
          <w:szCs w:val="18"/>
        </w:rPr>
        <w:t xml:space="preserve"> Input these details</w:t>
      </w:r>
      <w:r w:rsidRPr="00DE50F2">
        <w:rPr>
          <w:rFonts w:ascii="Arial" w:hAnsi="Arial" w:cs="Arial"/>
          <w:noProof/>
          <w:sz w:val="18"/>
          <w:szCs w:val="18"/>
        </w:rPr>
        <w:t xml:space="preserve"> from the banana Request which </w:t>
      </w:r>
      <w:r>
        <w:rPr>
          <w:rFonts w:ascii="Arial" w:hAnsi="Arial" w:cs="Arial"/>
          <w:noProof/>
          <w:sz w:val="18"/>
          <w:szCs w:val="18"/>
        </w:rPr>
        <w:t>was raised</w:t>
      </w:r>
      <w:r w:rsidRPr="00DE50F2">
        <w:rPr>
          <w:rFonts w:ascii="Arial" w:hAnsi="Arial" w:cs="Arial"/>
          <w:noProof/>
          <w:sz w:val="18"/>
          <w:szCs w:val="18"/>
        </w:rPr>
        <w:t>.</w:t>
      </w:r>
    </w:p>
    <w:p w14:paraId="46967BE0" w14:textId="77777777" w:rsidR="00445711" w:rsidRPr="00DE50F2" w:rsidRDefault="00445711" w:rsidP="00445711">
      <w:pPr>
        <w:pStyle w:val="ListParagraph"/>
        <w:numPr>
          <w:ilvl w:val="0"/>
          <w:numId w:val="37"/>
        </w:numPr>
        <w:rPr>
          <w:rFonts w:ascii="Arial" w:hAnsi="Arial" w:cs="Arial"/>
          <w:noProof/>
          <w:sz w:val="18"/>
          <w:szCs w:val="18"/>
        </w:rPr>
      </w:pPr>
      <w:proofErr w:type="spellStart"/>
      <w:r w:rsidRPr="00D63BF2">
        <w:rPr>
          <w:rFonts w:ascii="Arial" w:eastAsia="PMingLiU" w:hAnsi="Arial"/>
          <w:i/>
          <w:color w:val="666666"/>
          <w:sz w:val="18"/>
          <w:szCs w:val="18"/>
          <w:lang w:val="en-US" w:eastAsia="en-GB"/>
        </w:rPr>
        <w:t>Vfiler</w:t>
      </w:r>
      <w:proofErr w:type="spellEnd"/>
      <w:r w:rsidRPr="00D63BF2">
        <w:rPr>
          <w:rFonts w:ascii="Arial" w:eastAsia="PMingLiU" w:hAnsi="Arial"/>
          <w:i/>
          <w:color w:val="666666"/>
          <w:sz w:val="18"/>
          <w:szCs w:val="18"/>
          <w:lang w:val="en-US" w:eastAsia="en-GB"/>
        </w:rPr>
        <w:t xml:space="preserve"> </w:t>
      </w:r>
      <w:proofErr w:type="spellStart"/>
      <w:r w:rsidRPr="00D63BF2">
        <w:rPr>
          <w:rFonts w:ascii="Arial" w:eastAsia="PMingLiU" w:hAnsi="Arial"/>
          <w:i/>
          <w:color w:val="666666"/>
          <w:sz w:val="18"/>
          <w:szCs w:val="18"/>
          <w:lang w:val="en-US" w:eastAsia="en-GB"/>
        </w:rPr>
        <w:t>IPspace</w:t>
      </w:r>
      <w:proofErr w:type="spellEnd"/>
      <w:r w:rsidRPr="00D63BF2">
        <w:rPr>
          <w:rFonts w:ascii="Arial" w:eastAsia="PMingLiU" w:hAnsi="Arial"/>
          <w:i/>
          <w:color w:val="666666"/>
          <w:sz w:val="18"/>
          <w:szCs w:val="18"/>
          <w:lang w:val="en-US" w:eastAsia="en-GB"/>
        </w:rPr>
        <w:t>:</w:t>
      </w:r>
      <w:r w:rsidRPr="00DE50F2">
        <w:rPr>
          <w:rFonts w:ascii="Arial" w:hAnsi="Arial" w:cs="Arial"/>
          <w:noProof/>
          <w:sz w:val="18"/>
          <w:szCs w:val="18"/>
        </w:rPr>
        <w:t xml:space="preserve"> </w:t>
      </w:r>
      <w:r>
        <w:rPr>
          <w:rFonts w:ascii="Arial" w:hAnsi="Arial" w:cs="Arial"/>
          <w:noProof/>
          <w:sz w:val="18"/>
          <w:szCs w:val="18"/>
        </w:rPr>
        <w:t>once the</w:t>
      </w:r>
      <w:r w:rsidRPr="00DE50F2">
        <w:rPr>
          <w:rFonts w:ascii="Arial" w:hAnsi="Arial" w:cs="Arial"/>
          <w:noProof/>
          <w:sz w:val="18"/>
          <w:szCs w:val="18"/>
        </w:rPr>
        <w:t xml:space="preserve"> Vfiler interface </w:t>
      </w:r>
      <w:r>
        <w:rPr>
          <w:rFonts w:ascii="Arial" w:hAnsi="Arial" w:cs="Arial"/>
          <w:noProof/>
          <w:sz w:val="18"/>
          <w:szCs w:val="18"/>
        </w:rPr>
        <w:t>is selected in the previous step it will automatically populate</w:t>
      </w:r>
      <w:r w:rsidRPr="00DE50F2">
        <w:rPr>
          <w:rFonts w:ascii="Arial" w:hAnsi="Arial" w:cs="Arial"/>
          <w:noProof/>
          <w:sz w:val="18"/>
          <w:szCs w:val="18"/>
        </w:rPr>
        <w:t xml:space="preserve"> the IP space</w:t>
      </w:r>
    </w:p>
    <w:p w14:paraId="161B11FA" w14:textId="3365DAA2" w:rsidR="00445711" w:rsidRPr="00DE50F2" w:rsidRDefault="00445711" w:rsidP="00445711">
      <w:pPr>
        <w:pStyle w:val="ListParagraph"/>
        <w:numPr>
          <w:ilvl w:val="0"/>
          <w:numId w:val="37"/>
        </w:numPr>
        <w:rPr>
          <w:rFonts w:ascii="Arial" w:hAnsi="Arial" w:cs="Arial"/>
          <w:noProof/>
          <w:sz w:val="18"/>
          <w:szCs w:val="18"/>
        </w:rPr>
      </w:pPr>
      <w:r w:rsidRPr="00D63BF2">
        <w:rPr>
          <w:rFonts w:ascii="Arial" w:eastAsia="PMingLiU" w:hAnsi="Arial"/>
          <w:i/>
          <w:color w:val="666666"/>
          <w:sz w:val="18"/>
          <w:szCs w:val="18"/>
          <w:lang w:val="en-US" w:eastAsia="en-GB"/>
        </w:rPr>
        <w:t>DNS Environment:</w:t>
      </w:r>
      <w:r w:rsidRPr="00DE50F2">
        <w:rPr>
          <w:rFonts w:ascii="Arial" w:hAnsi="Arial" w:cs="Arial"/>
          <w:noProof/>
          <w:sz w:val="18"/>
          <w:szCs w:val="18"/>
        </w:rPr>
        <w:t xml:space="preserve"> </w:t>
      </w:r>
      <w:r>
        <w:rPr>
          <w:rFonts w:ascii="Arial" w:hAnsi="Arial" w:cs="Arial"/>
          <w:noProof/>
          <w:sz w:val="18"/>
          <w:szCs w:val="18"/>
        </w:rPr>
        <w:t>Select based on filer location and module/environment.</w:t>
      </w:r>
      <w:ins w:id="116" w:author="Microsoft Office User" w:date="2017-08-31T14:19:00Z">
        <w:r w:rsidR="00BA0D44">
          <w:rPr>
            <w:rFonts w:ascii="Arial" w:hAnsi="Arial" w:cs="Arial"/>
            <w:noProof/>
            <w:sz w:val="18"/>
            <w:szCs w:val="18"/>
          </w:rPr>
          <w:t xml:space="preserve"> Do NOT select different site/module DNS</w:t>
        </w:r>
      </w:ins>
    </w:p>
    <w:p w14:paraId="278D4FE1" w14:textId="77777777" w:rsidR="00445711" w:rsidRPr="009E6D92" w:rsidRDefault="00445711" w:rsidP="00445711">
      <w:pPr>
        <w:pStyle w:val="ListParagraph"/>
        <w:numPr>
          <w:ilvl w:val="0"/>
          <w:numId w:val="37"/>
        </w:numPr>
        <w:rPr>
          <w:noProof/>
          <w:sz w:val="20"/>
          <w:szCs w:val="20"/>
        </w:rPr>
      </w:pPr>
      <w:r w:rsidRPr="00D63BF2">
        <w:rPr>
          <w:rFonts w:ascii="Arial" w:eastAsia="PMingLiU" w:hAnsi="Arial"/>
          <w:i/>
          <w:color w:val="666666"/>
          <w:sz w:val="18"/>
          <w:szCs w:val="18"/>
          <w:lang w:val="en-US" w:eastAsia="en-GB"/>
        </w:rPr>
        <w:t xml:space="preserve">DNS </w:t>
      </w:r>
      <w:proofErr w:type="gramStart"/>
      <w:r w:rsidRPr="00D63BF2">
        <w:rPr>
          <w:rFonts w:ascii="Arial" w:eastAsia="PMingLiU" w:hAnsi="Arial"/>
          <w:i/>
          <w:color w:val="666666"/>
          <w:sz w:val="18"/>
          <w:szCs w:val="18"/>
          <w:lang w:val="en-US" w:eastAsia="en-GB"/>
        </w:rPr>
        <w:t>Domain  &amp;</w:t>
      </w:r>
      <w:proofErr w:type="gramEnd"/>
      <w:r w:rsidRPr="00D63BF2">
        <w:rPr>
          <w:rFonts w:ascii="Arial" w:eastAsia="PMingLiU" w:hAnsi="Arial"/>
          <w:i/>
          <w:color w:val="666666"/>
          <w:sz w:val="18"/>
          <w:szCs w:val="18"/>
          <w:lang w:val="en-US" w:eastAsia="en-GB"/>
        </w:rPr>
        <w:t xml:space="preserve"> DNS server :</w:t>
      </w:r>
      <w:r w:rsidRPr="00DE50F2">
        <w:rPr>
          <w:rFonts w:ascii="Arial" w:hAnsi="Arial" w:cs="Arial"/>
          <w:noProof/>
          <w:sz w:val="18"/>
          <w:szCs w:val="18"/>
        </w:rPr>
        <w:t xml:space="preserve"> </w:t>
      </w:r>
      <w:r>
        <w:rPr>
          <w:rFonts w:ascii="Arial" w:hAnsi="Arial" w:cs="Arial"/>
          <w:noProof/>
          <w:sz w:val="18"/>
          <w:szCs w:val="18"/>
        </w:rPr>
        <w:t>A</w:t>
      </w:r>
      <w:r w:rsidRPr="00DE50F2">
        <w:rPr>
          <w:rFonts w:ascii="Arial" w:hAnsi="Arial" w:cs="Arial"/>
          <w:noProof/>
          <w:sz w:val="18"/>
          <w:szCs w:val="18"/>
        </w:rPr>
        <w:t xml:space="preserve">utomatically populates </w:t>
      </w:r>
      <w:r w:rsidRPr="00D63BF2">
        <w:rPr>
          <w:rFonts w:ascii="Arial" w:eastAsia="PMingLiU" w:hAnsi="Arial"/>
          <w:i/>
          <w:color w:val="666666"/>
          <w:sz w:val="18"/>
          <w:szCs w:val="18"/>
          <w:lang w:val="en-US" w:eastAsia="en-GB"/>
        </w:rPr>
        <w:t>DNS domain</w:t>
      </w:r>
      <w:r w:rsidRPr="00DE50F2">
        <w:rPr>
          <w:rFonts w:ascii="Arial" w:hAnsi="Arial" w:cs="Arial"/>
          <w:noProof/>
          <w:sz w:val="18"/>
          <w:szCs w:val="18"/>
        </w:rPr>
        <w:t xml:space="preserve"> and </w:t>
      </w:r>
      <w:r w:rsidRPr="00D63BF2">
        <w:rPr>
          <w:rFonts w:ascii="Arial" w:eastAsia="PMingLiU" w:hAnsi="Arial"/>
          <w:i/>
          <w:color w:val="666666"/>
          <w:sz w:val="18"/>
          <w:szCs w:val="18"/>
          <w:lang w:val="en-US" w:eastAsia="en-GB"/>
        </w:rPr>
        <w:t>DNS server</w:t>
      </w:r>
      <w:r>
        <w:rPr>
          <w:rFonts w:ascii="Arial" w:hAnsi="Arial" w:cs="Arial"/>
          <w:noProof/>
          <w:color w:val="FF0000"/>
          <w:sz w:val="18"/>
          <w:szCs w:val="18"/>
        </w:rPr>
        <w:t xml:space="preserve"> </w:t>
      </w:r>
      <w:r>
        <w:rPr>
          <w:rFonts w:ascii="Arial" w:hAnsi="Arial" w:cs="Arial"/>
          <w:noProof/>
          <w:sz w:val="18"/>
          <w:szCs w:val="18"/>
        </w:rPr>
        <w:t>once the DNS Environment is selected.</w:t>
      </w:r>
    </w:p>
    <w:p w14:paraId="733E3D15" w14:textId="77777777" w:rsidR="00445711" w:rsidRPr="008F0206" w:rsidRDefault="00445711" w:rsidP="00445711">
      <w:pPr>
        <w:rPr>
          <w:noProof/>
          <w:szCs w:val="20"/>
        </w:rPr>
      </w:pPr>
    </w:p>
    <w:p w14:paraId="35BA405F" w14:textId="77777777" w:rsidR="00445711" w:rsidRPr="008F0206" w:rsidRDefault="00445711" w:rsidP="00445711">
      <w:pPr>
        <w:ind w:left="720" w:firstLine="720"/>
        <w:rPr>
          <w:noProof/>
          <w:szCs w:val="20"/>
        </w:rPr>
      </w:pPr>
      <w:r w:rsidRPr="008F0206">
        <w:rPr>
          <w:noProof/>
          <w:szCs w:val="20"/>
          <w:lang w:val="en-US" w:eastAsia="en-US"/>
        </w:rPr>
        <w:drawing>
          <wp:inline distT="0" distB="0" distL="0" distR="0" wp14:anchorId="1EC01532" wp14:editId="49F9F089">
            <wp:extent cx="3902498" cy="2800531"/>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4501" cy="2809145"/>
                    </a:xfrm>
                    <a:prstGeom prst="rect">
                      <a:avLst/>
                    </a:prstGeom>
                    <a:noFill/>
                    <a:ln>
                      <a:noFill/>
                    </a:ln>
                  </pic:spPr>
                </pic:pic>
              </a:graphicData>
            </a:graphic>
          </wp:inline>
        </w:drawing>
      </w:r>
    </w:p>
    <w:p w14:paraId="45444C29" w14:textId="77777777" w:rsidR="00445711" w:rsidRPr="008F0206" w:rsidRDefault="00445711" w:rsidP="00445711">
      <w:pPr>
        <w:rPr>
          <w:noProof/>
          <w:szCs w:val="20"/>
        </w:rPr>
      </w:pPr>
    </w:p>
    <w:p w14:paraId="682A9DF4" w14:textId="77777777" w:rsidR="00445711" w:rsidRPr="00D63BF2" w:rsidRDefault="00445711" w:rsidP="00445711">
      <w:pPr>
        <w:pStyle w:val="BodyText"/>
        <w:numPr>
          <w:ilvl w:val="0"/>
          <w:numId w:val="17"/>
        </w:numPr>
        <w:rPr>
          <w:rFonts w:cs="Arial"/>
          <w:szCs w:val="20"/>
        </w:rPr>
      </w:pPr>
      <w:r w:rsidRPr="00D63BF2">
        <w:rPr>
          <w:rFonts w:cs="Arial"/>
          <w:szCs w:val="20"/>
        </w:rPr>
        <w:t>Execute the workflow.</w:t>
      </w:r>
    </w:p>
    <w:p w14:paraId="45FA8A68" w14:textId="77777777" w:rsidR="00445711" w:rsidRPr="00D63BF2" w:rsidRDefault="00445711" w:rsidP="00445711">
      <w:pPr>
        <w:pStyle w:val="BodyText"/>
        <w:ind w:left="720"/>
        <w:rPr>
          <w:rFonts w:cs="Arial"/>
          <w:szCs w:val="20"/>
        </w:rPr>
      </w:pPr>
      <w:r w:rsidRPr="00D63BF2">
        <w:rPr>
          <w:rFonts w:cs="Arial"/>
          <w:szCs w:val="20"/>
        </w:rPr>
        <w:t xml:space="preserve">If there is an error, “clear reservations” for that job and check the “user input” tab for errors.  The most common reasons for failure are the </w:t>
      </w:r>
      <w:proofErr w:type="spellStart"/>
      <w:r w:rsidRPr="00D63BF2">
        <w:rPr>
          <w:rFonts w:cs="Arial"/>
          <w:szCs w:val="20"/>
        </w:rPr>
        <w:t>vfiler</w:t>
      </w:r>
      <w:proofErr w:type="spellEnd"/>
      <w:r w:rsidRPr="00D63BF2">
        <w:rPr>
          <w:rFonts w:cs="Arial"/>
          <w:szCs w:val="20"/>
        </w:rPr>
        <w:t>/volume name is already in use, or entries in the user inputs reverted to their default values.</w:t>
      </w:r>
    </w:p>
    <w:p w14:paraId="379C9FC8" w14:textId="77777777" w:rsidR="00445711" w:rsidRPr="00D63BF2" w:rsidRDefault="00445711" w:rsidP="00445711">
      <w:pPr>
        <w:pStyle w:val="BodyText"/>
        <w:ind w:left="720"/>
        <w:rPr>
          <w:rFonts w:cs="Arial"/>
          <w:szCs w:val="20"/>
        </w:rPr>
      </w:pPr>
      <w:r w:rsidRPr="00D63BF2">
        <w:rPr>
          <w:rFonts w:cs="Arial"/>
          <w:szCs w:val="20"/>
        </w:rPr>
        <w:t xml:space="preserve">If the Workflow failed after the first task completes, you may need to manually offline and delete the new </w:t>
      </w:r>
      <w:proofErr w:type="spellStart"/>
      <w:r w:rsidRPr="00D63BF2">
        <w:rPr>
          <w:rFonts w:cs="Arial"/>
          <w:szCs w:val="20"/>
        </w:rPr>
        <w:t>vserver</w:t>
      </w:r>
      <w:proofErr w:type="spellEnd"/>
      <w:r w:rsidRPr="00D63BF2">
        <w:rPr>
          <w:rFonts w:cs="Arial"/>
          <w:szCs w:val="20"/>
        </w:rPr>
        <w:t xml:space="preserve"> before attempting to create it again.</w:t>
      </w:r>
    </w:p>
    <w:p w14:paraId="0EAA99FF" w14:textId="77777777" w:rsidR="00445711" w:rsidRPr="008F0206" w:rsidRDefault="00445711" w:rsidP="00445711">
      <w:pPr>
        <w:pStyle w:val="BodyText"/>
        <w:rPr>
          <w:rFonts w:ascii="Times New Roman" w:hAnsi="Times New Roman"/>
          <w:szCs w:val="20"/>
        </w:rPr>
      </w:pPr>
    </w:p>
    <w:p w14:paraId="41E2730D" w14:textId="77777777" w:rsidR="00445711" w:rsidRPr="008F0206" w:rsidRDefault="00445711" w:rsidP="00445711">
      <w:pPr>
        <w:pStyle w:val="BodyText"/>
        <w:ind w:left="360" w:firstLine="720"/>
        <w:rPr>
          <w:rFonts w:ascii="Times New Roman" w:hAnsi="Times New Roman"/>
          <w:szCs w:val="20"/>
        </w:rPr>
      </w:pPr>
      <w:r w:rsidRPr="008F0206">
        <w:rPr>
          <w:rFonts w:ascii="Times New Roman" w:hAnsi="Times New Roman"/>
          <w:noProof/>
          <w:szCs w:val="20"/>
          <w:lang w:val="en-US" w:eastAsia="en-US"/>
        </w:rPr>
        <w:drawing>
          <wp:inline distT="0" distB="0" distL="0" distR="0" wp14:anchorId="148D9BA7" wp14:editId="17990E04">
            <wp:extent cx="3642451" cy="1844101"/>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3635" cy="1849763"/>
                    </a:xfrm>
                    <a:prstGeom prst="rect">
                      <a:avLst/>
                    </a:prstGeom>
                    <a:noFill/>
                    <a:ln>
                      <a:noFill/>
                    </a:ln>
                  </pic:spPr>
                </pic:pic>
              </a:graphicData>
            </a:graphic>
          </wp:inline>
        </w:drawing>
      </w:r>
    </w:p>
    <w:p w14:paraId="27648208" w14:textId="77777777" w:rsidR="00445711" w:rsidRPr="008F0206" w:rsidRDefault="00445711" w:rsidP="00445711">
      <w:pPr>
        <w:pStyle w:val="BodyText"/>
        <w:rPr>
          <w:rFonts w:ascii="Times New Roman" w:hAnsi="Times New Roman"/>
          <w:szCs w:val="20"/>
        </w:rPr>
      </w:pPr>
    </w:p>
    <w:p w14:paraId="55DD2B3F" w14:textId="77777777" w:rsidR="00445711" w:rsidRPr="00D63BF2" w:rsidRDefault="00445711" w:rsidP="00445711">
      <w:pPr>
        <w:pStyle w:val="BodyText"/>
        <w:numPr>
          <w:ilvl w:val="0"/>
          <w:numId w:val="17"/>
        </w:numPr>
        <w:rPr>
          <w:rFonts w:cs="Arial"/>
          <w:szCs w:val="20"/>
        </w:rPr>
      </w:pPr>
      <w:r w:rsidRPr="00D63BF2">
        <w:rPr>
          <w:rFonts w:cs="Arial"/>
          <w:szCs w:val="20"/>
        </w:rPr>
        <w:t>Complete the below post checks:</w:t>
      </w:r>
    </w:p>
    <w:p w14:paraId="20D0EE86" w14:textId="77777777" w:rsidR="00445711" w:rsidRDefault="00445711" w:rsidP="00445711">
      <w:pPr>
        <w:numPr>
          <w:ilvl w:val="0"/>
          <w:numId w:val="38"/>
        </w:numPr>
        <w:spacing w:after="200" w:line="276" w:lineRule="auto"/>
        <w:rPr>
          <w:rFonts w:cs="Arial"/>
          <w:noProof/>
          <w:sz w:val="18"/>
          <w:szCs w:val="18"/>
        </w:rPr>
      </w:pPr>
      <w:r>
        <w:rPr>
          <w:rFonts w:cs="Arial"/>
          <w:noProof/>
          <w:sz w:val="18"/>
          <w:szCs w:val="18"/>
        </w:rPr>
        <w:t xml:space="preserve">Ssh &lt;physical </w:t>
      </w:r>
      <w:r w:rsidRPr="0061175E">
        <w:rPr>
          <w:rFonts w:cs="Arial"/>
          <w:noProof/>
          <w:sz w:val="18"/>
          <w:szCs w:val="18"/>
        </w:rPr>
        <w:t>filer&gt; vfiler status –r &lt;vfiler&gt;</w:t>
      </w:r>
    </w:p>
    <w:p w14:paraId="0A5B4DF8" w14:textId="77777777" w:rsidR="00445711" w:rsidRDefault="00445711" w:rsidP="00445711">
      <w:pPr>
        <w:spacing w:after="200" w:line="276" w:lineRule="auto"/>
        <w:ind w:left="360" w:firstLine="720"/>
        <w:rPr>
          <w:rFonts w:cs="Arial"/>
          <w:noProof/>
          <w:sz w:val="18"/>
          <w:szCs w:val="18"/>
        </w:rPr>
      </w:pPr>
      <w:r>
        <w:rPr>
          <w:rFonts w:cs="Arial"/>
          <w:noProof/>
          <w:sz w:val="18"/>
          <w:szCs w:val="18"/>
          <w:lang w:val="en-US" w:eastAsia="en-US"/>
        </w:rPr>
        <w:drawing>
          <wp:inline distT="0" distB="0" distL="0" distR="0" wp14:anchorId="65BB79B5" wp14:editId="6438EED1">
            <wp:extent cx="3333478" cy="737645"/>
            <wp:effectExtent l="0" t="0" r="0" b="0"/>
            <wp:docPr id="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355182" cy="742448"/>
                    </a:xfrm>
                    <a:prstGeom prst="rect">
                      <a:avLst/>
                    </a:prstGeom>
                    <a:noFill/>
                    <a:ln w="9525">
                      <a:noFill/>
                      <a:miter lim="800000"/>
                      <a:headEnd/>
                      <a:tailEnd/>
                    </a:ln>
                  </pic:spPr>
                </pic:pic>
              </a:graphicData>
            </a:graphic>
          </wp:inline>
        </w:drawing>
      </w:r>
    </w:p>
    <w:p w14:paraId="6BCADAEA" w14:textId="77777777" w:rsidR="00445711" w:rsidRPr="0061175E" w:rsidRDefault="00445711" w:rsidP="00445711">
      <w:pPr>
        <w:spacing w:after="200" w:line="276" w:lineRule="auto"/>
        <w:ind w:left="1800"/>
        <w:rPr>
          <w:rFonts w:cs="Arial"/>
          <w:noProof/>
          <w:sz w:val="18"/>
          <w:szCs w:val="18"/>
        </w:rPr>
      </w:pPr>
      <w:r>
        <w:rPr>
          <w:rFonts w:cs="Arial"/>
          <w:noProof/>
          <w:sz w:val="18"/>
          <w:szCs w:val="18"/>
        </w:rPr>
        <w:t>The above output will cover all the details of the vfiler. It has IP details,VLAN,IP space and the volume existing in the vfiler.</w:t>
      </w:r>
    </w:p>
    <w:p w14:paraId="603D2935" w14:textId="77777777" w:rsidR="00445711" w:rsidRDefault="00445711" w:rsidP="00445711">
      <w:pPr>
        <w:numPr>
          <w:ilvl w:val="0"/>
          <w:numId w:val="38"/>
        </w:numPr>
        <w:spacing w:after="200" w:line="276" w:lineRule="auto"/>
        <w:rPr>
          <w:rFonts w:cs="Arial"/>
          <w:noProof/>
          <w:sz w:val="18"/>
          <w:szCs w:val="18"/>
        </w:rPr>
      </w:pPr>
      <w:r w:rsidRPr="0061175E">
        <w:rPr>
          <w:rFonts w:cs="Arial"/>
          <w:noProof/>
          <w:sz w:val="18"/>
          <w:szCs w:val="18"/>
        </w:rPr>
        <w:t>Ping the Vfiler from the DFMs</w:t>
      </w:r>
      <w:r>
        <w:rPr>
          <w:rFonts w:cs="Arial"/>
          <w:noProof/>
          <w:sz w:val="18"/>
          <w:szCs w:val="18"/>
          <w:lang w:val="en-US" w:eastAsia="en-US"/>
        </w:rPr>
        <w:drawing>
          <wp:inline distT="0" distB="0" distL="0" distR="0" wp14:anchorId="772EAE80" wp14:editId="54E957E3">
            <wp:extent cx="4660452" cy="868735"/>
            <wp:effectExtent l="0" t="0" r="0" b="0"/>
            <wp:docPr id="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4732718" cy="882206"/>
                    </a:xfrm>
                    <a:prstGeom prst="rect">
                      <a:avLst/>
                    </a:prstGeom>
                    <a:noFill/>
                    <a:ln w="9525">
                      <a:noFill/>
                      <a:miter lim="800000"/>
                      <a:headEnd/>
                      <a:tailEnd/>
                    </a:ln>
                  </pic:spPr>
                </pic:pic>
              </a:graphicData>
            </a:graphic>
          </wp:inline>
        </w:drawing>
      </w:r>
    </w:p>
    <w:p w14:paraId="2562CD2B" w14:textId="77777777" w:rsidR="00445711" w:rsidRPr="009E6D92" w:rsidRDefault="00445711" w:rsidP="00445711">
      <w:pPr>
        <w:spacing w:after="200" w:line="276" w:lineRule="auto"/>
        <w:ind w:left="1080"/>
        <w:rPr>
          <w:rFonts w:cs="Arial"/>
          <w:noProof/>
          <w:sz w:val="18"/>
          <w:szCs w:val="18"/>
        </w:rPr>
      </w:pPr>
      <w:r w:rsidRPr="009E6D92">
        <w:rPr>
          <w:rFonts w:cs="Arial"/>
          <w:noProof/>
          <w:sz w:val="18"/>
          <w:szCs w:val="18"/>
        </w:rPr>
        <w:t>Ping the vfiler from the DFM to test the communication between the vfiler and the DFM server.</w:t>
      </w:r>
    </w:p>
    <w:p w14:paraId="5A65A836" w14:textId="77777777" w:rsidR="00445711" w:rsidRPr="009E6D92" w:rsidRDefault="00445711" w:rsidP="00445711">
      <w:pPr>
        <w:numPr>
          <w:ilvl w:val="0"/>
          <w:numId w:val="38"/>
        </w:numPr>
        <w:spacing w:after="200" w:line="276" w:lineRule="auto"/>
        <w:rPr>
          <w:rFonts w:cs="Arial"/>
          <w:noProof/>
          <w:sz w:val="18"/>
          <w:szCs w:val="18"/>
        </w:rPr>
      </w:pPr>
      <w:r>
        <w:rPr>
          <w:rFonts w:cs="Arial"/>
          <w:noProof/>
          <w:sz w:val="18"/>
          <w:szCs w:val="18"/>
        </w:rPr>
        <w:t>Perform n</w:t>
      </w:r>
      <w:r w:rsidRPr="0061175E">
        <w:rPr>
          <w:rFonts w:cs="Arial"/>
          <w:noProof/>
          <w:sz w:val="18"/>
          <w:szCs w:val="18"/>
        </w:rPr>
        <w:t xml:space="preserve">slookup </w:t>
      </w:r>
      <w:r>
        <w:rPr>
          <w:rFonts w:cs="Arial"/>
          <w:noProof/>
          <w:sz w:val="18"/>
          <w:szCs w:val="18"/>
        </w:rPr>
        <w:t xml:space="preserve"> to confirm IP to DNS and DNS to IP resolution</w:t>
      </w:r>
      <w:r>
        <w:rPr>
          <w:rFonts w:cs="Arial"/>
          <w:noProof/>
          <w:sz w:val="18"/>
          <w:szCs w:val="18"/>
          <w:lang w:val="en-US" w:eastAsia="en-US"/>
        </w:rPr>
        <w:drawing>
          <wp:inline distT="0" distB="0" distL="0" distR="0" wp14:anchorId="16DD952E" wp14:editId="4DB0C6E6">
            <wp:extent cx="3257278" cy="706473"/>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3299555" cy="715643"/>
                    </a:xfrm>
                    <a:prstGeom prst="rect">
                      <a:avLst/>
                    </a:prstGeom>
                    <a:noFill/>
                    <a:ln w="9525">
                      <a:noFill/>
                      <a:miter lim="800000"/>
                      <a:headEnd/>
                      <a:tailEnd/>
                    </a:ln>
                  </pic:spPr>
                </pic:pic>
              </a:graphicData>
            </a:graphic>
          </wp:inline>
        </w:drawing>
      </w:r>
    </w:p>
    <w:p w14:paraId="08F3054C" w14:textId="77777777" w:rsidR="00445711" w:rsidRDefault="00445711" w:rsidP="00445711">
      <w:pPr>
        <w:numPr>
          <w:ilvl w:val="0"/>
          <w:numId w:val="38"/>
        </w:numPr>
        <w:spacing w:after="200" w:line="276" w:lineRule="auto"/>
        <w:rPr>
          <w:rFonts w:cs="Arial"/>
          <w:noProof/>
          <w:sz w:val="18"/>
          <w:szCs w:val="18"/>
        </w:rPr>
      </w:pPr>
      <w:r>
        <w:rPr>
          <w:rFonts w:cs="Arial"/>
          <w:noProof/>
          <w:sz w:val="18"/>
          <w:szCs w:val="18"/>
        </w:rPr>
        <w:t>s</w:t>
      </w:r>
      <w:r w:rsidRPr="0061175E">
        <w:rPr>
          <w:rFonts w:cs="Arial"/>
          <w:noProof/>
          <w:sz w:val="18"/>
          <w:szCs w:val="18"/>
        </w:rPr>
        <w:t xml:space="preserve">sh &lt; </w:t>
      </w:r>
      <w:r>
        <w:rPr>
          <w:rFonts w:cs="Arial"/>
          <w:noProof/>
          <w:sz w:val="18"/>
          <w:szCs w:val="18"/>
        </w:rPr>
        <w:t xml:space="preserve">physical </w:t>
      </w:r>
      <w:r w:rsidRPr="0061175E">
        <w:rPr>
          <w:rFonts w:cs="Arial"/>
          <w:noProof/>
          <w:sz w:val="18"/>
          <w:szCs w:val="18"/>
        </w:rPr>
        <w:t>filer &gt;  rdfile /etc/rc  (verify the vfiler settings in RC  file</w:t>
      </w:r>
      <w:r>
        <w:rPr>
          <w:rFonts w:cs="Arial"/>
          <w:noProof/>
          <w:sz w:val="18"/>
          <w:szCs w:val="18"/>
        </w:rPr>
        <w:t xml:space="preserve"> on both nodes in the cluster. Below example is on one node only</w:t>
      </w:r>
      <w:r w:rsidRPr="0061175E">
        <w:rPr>
          <w:rFonts w:cs="Arial"/>
          <w:noProof/>
          <w:sz w:val="18"/>
          <w:szCs w:val="18"/>
        </w:rPr>
        <w:t>)</w:t>
      </w:r>
    </w:p>
    <w:p w14:paraId="6E1EFABD" w14:textId="77777777" w:rsidR="00445711" w:rsidRDefault="00445711" w:rsidP="00445711">
      <w:pPr>
        <w:spacing w:after="200" w:line="276" w:lineRule="auto"/>
        <w:ind w:left="1080"/>
        <w:rPr>
          <w:rFonts w:cs="Arial"/>
          <w:noProof/>
          <w:sz w:val="18"/>
          <w:szCs w:val="18"/>
        </w:rPr>
      </w:pPr>
      <w:r>
        <w:rPr>
          <w:rFonts w:cs="Arial"/>
          <w:noProof/>
          <w:sz w:val="18"/>
          <w:szCs w:val="18"/>
          <w:lang w:val="en-US" w:eastAsia="en-US"/>
        </w:rPr>
        <w:lastRenderedPageBreak/>
        <w:drawing>
          <wp:inline distT="0" distB="0" distL="0" distR="0" wp14:anchorId="11CB4072" wp14:editId="3D74158E">
            <wp:extent cx="4646133" cy="4247969"/>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4650712" cy="4252155"/>
                    </a:xfrm>
                    <a:prstGeom prst="rect">
                      <a:avLst/>
                    </a:prstGeom>
                    <a:noFill/>
                    <a:ln w="9525">
                      <a:noFill/>
                      <a:miter lim="800000"/>
                      <a:headEnd/>
                      <a:tailEnd/>
                    </a:ln>
                  </pic:spPr>
                </pic:pic>
              </a:graphicData>
            </a:graphic>
          </wp:inline>
        </w:drawing>
      </w:r>
    </w:p>
    <w:p w14:paraId="35862576" w14:textId="77777777" w:rsidR="00445711" w:rsidRDefault="00445711" w:rsidP="00445711">
      <w:pPr>
        <w:pStyle w:val="Heading3"/>
      </w:pPr>
      <w:bookmarkStart w:id="117" w:name="_Toc475023004"/>
      <w:bookmarkStart w:id="118" w:name="_Toc480543186"/>
      <w:r>
        <w:t>Create a LION (oracle on NFS) 7-mode allocation:</w:t>
      </w:r>
      <w:bookmarkEnd w:id="117"/>
      <w:bookmarkEnd w:id="118"/>
    </w:p>
    <w:p w14:paraId="765802FF" w14:textId="77777777" w:rsidR="00445711" w:rsidRDefault="00445711" w:rsidP="00445711">
      <w:pPr>
        <w:pStyle w:val="BodyText"/>
        <w:rPr>
          <w:lang w:val="en-US"/>
        </w:rPr>
      </w:pPr>
      <w:r>
        <w:rPr>
          <w:lang w:val="en-US"/>
        </w:rPr>
        <w:t xml:space="preserve">All new LION </w:t>
      </w:r>
      <w:proofErr w:type="spellStart"/>
      <w:r>
        <w:rPr>
          <w:lang w:val="en-US"/>
        </w:rPr>
        <w:t>vfiler</w:t>
      </w:r>
      <w:proofErr w:type="spellEnd"/>
      <w:r>
        <w:rPr>
          <w:lang w:val="en-US"/>
        </w:rPr>
        <w:t xml:space="preserve">/volume provisioning requests should go through the standard delivery process. Storage Support team should create a new </w:t>
      </w:r>
      <w:proofErr w:type="spellStart"/>
      <w:r>
        <w:rPr>
          <w:lang w:val="en-US"/>
        </w:rPr>
        <w:t>vfiler</w:t>
      </w:r>
      <w:proofErr w:type="spellEnd"/>
      <w:r>
        <w:rPr>
          <w:lang w:val="en-US"/>
        </w:rPr>
        <w:t xml:space="preserve"> only under the below circumstances:</w:t>
      </w:r>
    </w:p>
    <w:p w14:paraId="2977D664" w14:textId="77777777" w:rsidR="00445711" w:rsidRDefault="00445711" w:rsidP="00445711">
      <w:pPr>
        <w:pStyle w:val="BodyText"/>
        <w:numPr>
          <w:ilvl w:val="0"/>
          <w:numId w:val="15"/>
        </w:numPr>
        <w:rPr>
          <w:lang w:val="en-US"/>
        </w:rPr>
      </w:pPr>
      <w:r>
        <w:rPr>
          <w:lang w:val="en-US"/>
        </w:rPr>
        <w:t>Tech refresh migrations</w:t>
      </w:r>
    </w:p>
    <w:p w14:paraId="75688794" w14:textId="77777777" w:rsidR="00445711" w:rsidRDefault="00445711" w:rsidP="00445711">
      <w:pPr>
        <w:pStyle w:val="BodyText"/>
        <w:numPr>
          <w:ilvl w:val="0"/>
          <w:numId w:val="15"/>
        </w:numPr>
        <w:rPr>
          <w:lang w:val="en-US"/>
        </w:rPr>
      </w:pPr>
      <w:r>
        <w:rPr>
          <w:lang w:val="en-US"/>
        </w:rPr>
        <w:t>Thin mitigation</w:t>
      </w:r>
    </w:p>
    <w:p w14:paraId="46261D05" w14:textId="77777777" w:rsidR="00445711" w:rsidRDefault="00445711" w:rsidP="00445711">
      <w:pPr>
        <w:pStyle w:val="BodyText"/>
        <w:numPr>
          <w:ilvl w:val="0"/>
          <w:numId w:val="15"/>
        </w:numPr>
        <w:rPr>
          <w:lang w:val="en-US"/>
        </w:rPr>
      </w:pPr>
      <w:r>
        <w:rPr>
          <w:lang w:val="en-US"/>
        </w:rPr>
        <w:t>Migrations due to Performance Issues</w:t>
      </w:r>
    </w:p>
    <w:p w14:paraId="3F342428" w14:textId="77777777" w:rsidR="00445711" w:rsidRPr="001D3768" w:rsidRDefault="00445711" w:rsidP="00445711">
      <w:pPr>
        <w:pStyle w:val="BodyText"/>
        <w:rPr>
          <w:lang w:val="en-US"/>
        </w:rPr>
      </w:pPr>
    </w:p>
    <w:p w14:paraId="4E5BD61E" w14:textId="77777777" w:rsidR="00445711" w:rsidRPr="000D15C9" w:rsidRDefault="00445711" w:rsidP="00445711">
      <w:pPr>
        <w:rPr>
          <w:i/>
          <w:u w:val="single"/>
        </w:rPr>
      </w:pPr>
      <w:r w:rsidRPr="000D15C9">
        <w:rPr>
          <w:i/>
          <w:u w:val="single"/>
        </w:rPr>
        <w:t>Pre-requisites:</w:t>
      </w:r>
    </w:p>
    <w:p w14:paraId="34321098" w14:textId="77777777" w:rsidR="00445711" w:rsidRDefault="00445711" w:rsidP="00445711">
      <w:pPr>
        <w:pStyle w:val="NormalWeb"/>
        <w:spacing w:before="0" w:beforeAutospacing="0" w:after="0" w:afterAutospacing="0"/>
        <w:rPr>
          <w:rFonts w:ascii="Arial" w:hAnsi="Arial" w:cs="Arial"/>
          <w:szCs w:val="20"/>
          <w:lang w:val="en-GB"/>
        </w:rPr>
      </w:pPr>
    </w:p>
    <w:p w14:paraId="7FB36CEF"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Below</w:t>
      </w:r>
      <w:r w:rsidRPr="00882C4B">
        <w:rPr>
          <w:rFonts w:ascii="Arial" w:hAnsi="Arial" w:cs="Arial"/>
          <w:color w:val="595959" w:themeColor="text1" w:themeTint="A6"/>
          <w:sz w:val="20"/>
          <w:szCs w:val="20"/>
          <w:lang w:val="en-GB"/>
        </w:rPr>
        <w:t xml:space="preserve"> pre-checks </w:t>
      </w:r>
      <w:r>
        <w:rPr>
          <w:rFonts w:ascii="Arial" w:hAnsi="Arial" w:cs="Arial"/>
          <w:color w:val="595959" w:themeColor="text1" w:themeTint="A6"/>
          <w:sz w:val="20"/>
          <w:szCs w:val="20"/>
          <w:lang w:val="en-GB"/>
        </w:rPr>
        <w:t xml:space="preserve">are </w:t>
      </w:r>
      <w:r w:rsidRPr="00882C4B">
        <w:rPr>
          <w:rFonts w:ascii="Arial" w:hAnsi="Arial" w:cs="Arial"/>
          <w:color w:val="595959" w:themeColor="text1" w:themeTint="A6"/>
          <w:sz w:val="20"/>
          <w:szCs w:val="20"/>
          <w:lang w:val="en-GB"/>
        </w:rPr>
        <w:t>required be</w:t>
      </w:r>
      <w:r>
        <w:rPr>
          <w:rFonts w:ascii="Arial" w:hAnsi="Arial" w:cs="Arial"/>
          <w:color w:val="595959" w:themeColor="text1" w:themeTint="A6"/>
          <w:sz w:val="20"/>
          <w:szCs w:val="20"/>
          <w:lang w:val="en-GB"/>
        </w:rPr>
        <w:t>fore starting a LION allocation:</w:t>
      </w:r>
    </w:p>
    <w:p w14:paraId="2167053C"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0840A4BE" w14:textId="77777777" w:rsidR="00445711" w:rsidRPr="007D4853"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Validate the </w:t>
      </w:r>
      <w:proofErr w:type="spellStart"/>
      <w:r>
        <w:rPr>
          <w:rFonts w:ascii="Arial" w:hAnsi="Arial" w:cs="Arial"/>
          <w:color w:val="595959" w:themeColor="text1" w:themeTint="A6"/>
          <w:sz w:val="20"/>
          <w:szCs w:val="20"/>
          <w:lang w:val="en-GB"/>
        </w:rPr>
        <w:t>vfiler</w:t>
      </w:r>
      <w:proofErr w:type="spellEnd"/>
      <w:r>
        <w:rPr>
          <w:rFonts w:ascii="Arial" w:hAnsi="Arial" w:cs="Arial"/>
          <w:color w:val="595959" w:themeColor="text1" w:themeTint="A6"/>
          <w:sz w:val="20"/>
          <w:szCs w:val="20"/>
          <w:lang w:val="en-GB"/>
        </w:rPr>
        <w:t xml:space="preserve"> details:</w:t>
      </w:r>
    </w:p>
    <w:p w14:paraId="2F89D084" w14:textId="5FACF060" w:rsidR="0097140E" w:rsidRPr="0097140E" w:rsidRDefault="0097140E" w:rsidP="00445711">
      <w:pPr>
        <w:pStyle w:val="BodyText"/>
        <w:numPr>
          <w:ilvl w:val="1"/>
          <w:numId w:val="38"/>
        </w:numPr>
        <w:rPr>
          <w:ins w:id="119" w:author="Microsoft Office User" w:date="2017-09-13T12:41:00Z"/>
          <w:rFonts w:cs="Arial"/>
          <w:szCs w:val="20"/>
          <w:rPrChange w:id="120" w:author="Microsoft Office User" w:date="2017-09-13T12:41:00Z">
            <w:rPr>
              <w:ins w:id="121" w:author="Microsoft Office User" w:date="2017-09-13T12:41:00Z"/>
              <w:rFonts w:cs="Arial"/>
              <w:color w:val="595959" w:themeColor="text1" w:themeTint="A6"/>
              <w:szCs w:val="20"/>
            </w:rPr>
          </w:rPrChange>
        </w:rPr>
      </w:pPr>
      <w:ins w:id="122" w:author="Microsoft Office User" w:date="2017-09-13T12:41:00Z">
        <w:r>
          <w:rPr>
            <w:rFonts w:cs="Arial"/>
            <w:color w:val="595959" w:themeColor="text1" w:themeTint="A6"/>
            <w:szCs w:val="20"/>
          </w:rPr>
          <w:t>Review and f</w:t>
        </w:r>
        <w:r>
          <w:rPr>
            <w:rFonts w:cs="Arial"/>
            <w:color w:val="595959" w:themeColor="text1" w:themeTint="A6"/>
            <w:szCs w:val="20"/>
          </w:rPr>
          <w:t xml:space="preserve">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32FCCD9D" w14:textId="77777777" w:rsidR="00445711" w:rsidRDefault="00445711" w:rsidP="00445711">
      <w:pPr>
        <w:pStyle w:val="BodyText"/>
        <w:numPr>
          <w:ilvl w:val="1"/>
          <w:numId w:val="38"/>
        </w:numPr>
        <w:rPr>
          <w:rFonts w:cs="Arial"/>
          <w:szCs w:val="20"/>
        </w:rPr>
      </w:pPr>
      <w:r w:rsidRPr="00882C4B">
        <w:rPr>
          <w:rFonts w:cs="Arial"/>
          <w:color w:val="595959" w:themeColor="text1" w:themeTint="A6"/>
          <w:szCs w:val="20"/>
        </w:rPr>
        <w:t xml:space="preserve">If </w:t>
      </w:r>
      <w:r>
        <w:rPr>
          <w:rFonts w:cs="Arial"/>
          <w:color w:val="595959" w:themeColor="text1" w:themeTint="A6"/>
          <w:szCs w:val="20"/>
        </w:rPr>
        <w:t xml:space="preserve">this requires a new </w:t>
      </w:r>
      <w:proofErr w:type="spellStart"/>
      <w:r>
        <w:rPr>
          <w:rFonts w:cs="Arial"/>
          <w:color w:val="595959" w:themeColor="text1" w:themeTint="A6"/>
          <w:szCs w:val="20"/>
        </w:rPr>
        <w:t>vfiler</w:t>
      </w:r>
      <w:proofErr w:type="spellEnd"/>
      <w:r>
        <w:rPr>
          <w:rFonts w:cs="Arial"/>
          <w:color w:val="595959" w:themeColor="text1" w:themeTint="A6"/>
          <w:szCs w:val="20"/>
        </w:rPr>
        <w:t xml:space="preserve"> then, </w:t>
      </w:r>
      <w:r w:rsidRPr="008F0206">
        <w:rPr>
          <w:rFonts w:cs="Arial"/>
          <w:szCs w:val="20"/>
          <w:lang w:val="en-US"/>
        </w:rPr>
        <w:t>Complete the</w:t>
      </w:r>
      <w:r w:rsidRPr="008F0206">
        <w:rPr>
          <w:rFonts w:cs="Arial"/>
          <w:szCs w:val="20"/>
        </w:rPr>
        <w:t xml:space="preserve"> </w:t>
      </w:r>
      <w:hyperlink w:anchor="_Prerequisites_when_creating" w:history="1">
        <w:r w:rsidRPr="008F0206">
          <w:rPr>
            <w:rStyle w:val="Hyperlink"/>
            <w:rFonts w:cs="Arial"/>
            <w:szCs w:val="20"/>
          </w:rPr>
          <w:t>prerequisites</w:t>
        </w:r>
      </w:hyperlink>
      <w:r w:rsidRPr="008F0206">
        <w:rPr>
          <w:rFonts w:cs="Arial"/>
          <w:szCs w:val="20"/>
        </w:rPr>
        <w:t xml:space="preserve"> and </w:t>
      </w:r>
      <w:hyperlink w:anchor="_Requesting_a_new" w:history="1">
        <w:r w:rsidRPr="008F0206">
          <w:rPr>
            <w:rStyle w:val="Hyperlink"/>
            <w:rFonts w:cs="Arial"/>
            <w:szCs w:val="20"/>
          </w:rPr>
          <w:t>IP request</w:t>
        </w:r>
      </w:hyperlink>
      <w:r w:rsidRPr="008F0206">
        <w:rPr>
          <w:rFonts w:cs="Arial"/>
          <w:szCs w:val="20"/>
        </w:rPr>
        <w:t xml:space="preserve"> as documented</w:t>
      </w:r>
      <w:r>
        <w:rPr>
          <w:rFonts w:cs="Arial"/>
          <w:szCs w:val="20"/>
        </w:rPr>
        <w:t xml:space="preserve"> to obtain a </w:t>
      </w:r>
      <w:proofErr w:type="spellStart"/>
      <w:r>
        <w:rPr>
          <w:rFonts w:cs="Arial"/>
          <w:szCs w:val="20"/>
        </w:rPr>
        <w:t>vfiler</w:t>
      </w:r>
      <w:proofErr w:type="spellEnd"/>
      <w:r>
        <w:rPr>
          <w:rFonts w:cs="Arial"/>
          <w:szCs w:val="20"/>
        </w:rPr>
        <w:t xml:space="preserve"> name and (IP, DNS, </w:t>
      </w:r>
      <w:proofErr w:type="spellStart"/>
      <w:r>
        <w:rPr>
          <w:rFonts w:cs="Arial"/>
          <w:szCs w:val="20"/>
        </w:rPr>
        <w:t>Vlan</w:t>
      </w:r>
      <w:proofErr w:type="spellEnd"/>
      <w:r>
        <w:rPr>
          <w:rFonts w:cs="Arial"/>
          <w:szCs w:val="20"/>
        </w:rPr>
        <w:t>) network details.</w:t>
      </w:r>
    </w:p>
    <w:p w14:paraId="2768C98B" w14:textId="7395FEA7" w:rsidR="00445711" w:rsidRPr="00BA0D44" w:rsidRDefault="00445711" w:rsidP="00445711">
      <w:pPr>
        <w:pStyle w:val="BodyText"/>
        <w:numPr>
          <w:ilvl w:val="1"/>
          <w:numId w:val="38"/>
        </w:numPr>
        <w:rPr>
          <w:rFonts w:cs="Arial"/>
          <w:b/>
          <w:szCs w:val="20"/>
          <w:rPrChange w:id="123" w:author="Microsoft Office User" w:date="2017-08-31T14:18:00Z">
            <w:rPr>
              <w:rFonts w:cs="Arial"/>
              <w:szCs w:val="20"/>
            </w:rPr>
          </w:rPrChange>
        </w:rPr>
      </w:pPr>
      <w:r>
        <w:rPr>
          <w:rFonts w:cs="Arial"/>
          <w:color w:val="595959" w:themeColor="text1" w:themeTint="A6"/>
          <w:szCs w:val="20"/>
        </w:rPr>
        <w:t xml:space="preserve">If the request is to add space to existing </w:t>
      </w:r>
      <w:proofErr w:type="spellStart"/>
      <w:r>
        <w:rPr>
          <w:rFonts w:cs="Arial"/>
          <w:color w:val="595959" w:themeColor="text1" w:themeTint="A6"/>
          <w:szCs w:val="20"/>
        </w:rPr>
        <w:t>vfiler</w:t>
      </w:r>
      <w:proofErr w:type="spellEnd"/>
      <w:del w:id="124" w:author="Microsoft Office User" w:date="2017-09-13T12:39:00Z">
        <w:r w:rsidDel="0097140E">
          <w:rPr>
            <w:rFonts w:cs="Arial"/>
            <w:color w:val="595959" w:themeColor="text1" w:themeTint="A6"/>
            <w:szCs w:val="20"/>
          </w:rPr>
          <w:delText xml:space="preserve"> </w:delText>
        </w:r>
      </w:del>
      <w:r>
        <w:rPr>
          <w:rFonts w:cs="Arial"/>
          <w:color w:val="595959" w:themeColor="text1" w:themeTint="A6"/>
          <w:szCs w:val="20"/>
        </w:rPr>
        <w:t xml:space="preserve">, make sure you have the </w:t>
      </w:r>
      <w:proofErr w:type="spellStart"/>
      <w:r>
        <w:rPr>
          <w:rFonts w:cs="Arial"/>
          <w:color w:val="595959" w:themeColor="text1" w:themeTint="A6"/>
          <w:szCs w:val="20"/>
        </w:rPr>
        <w:t>vfiler</w:t>
      </w:r>
      <w:proofErr w:type="spellEnd"/>
      <w:r>
        <w:rPr>
          <w:rFonts w:cs="Arial"/>
          <w:color w:val="595959" w:themeColor="text1" w:themeTint="A6"/>
          <w:szCs w:val="20"/>
        </w:rPr>
        <w:t xml:space="preserve"> details.</w:t>
      </w:r>
      <w:ins w:id="125" w:author="Microsoft Office User" w:date="2017-08-31T14:18:00Z">
        <w:r w:rsidR="00BA0D44">
          <w:rPr>
            <w:rFonts w:cs="Arial"/>
            <w:color w:val="595959" w:themeColor="text1" w:themeTint="A6"/>
            <w:szCs w:val="20"/>
          </w:rPr>
          <w:t xml:space="preserve"> </w:t>
        </w:r>
        <w:r w:rsidR="00BA0D44" w:rsidRPr="00BA0D44">
          <w:rPr>
            <w:rFonts w:cs="Arial"/>
            <w:b/>
            <w:color w:val="595959" w:themeColor="text1" w:themeTint="A6"/>
            <w:szCs w:val="20"/>
            <w:rPrChange w:id="126" w:author="Microsoft Office User" w:date="2017-08-31T14:18:00Z">
              <w:rPr>
                <w:rFonts w:cs="Arial"/>
                <w:color w:val="595959" w:themeColor="text1" w:themeTint="A6"/>
                <w:szCs w:val="20"/>
              </w:rPr>
            </w:rPrChange>
          </w:rPr>
          <w:t xml:space="preserve">DO NOT COMBINE DIFFERENT BU VOLUMES in SAME VFILER. </w:t>
        </w:r>
      </w:ins>
    </w:p>
    <w:p w14:paraId="7A08943D"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362BD196" w14:textId="77777777" w:rsidR="00445711" w:rsidRPr="00882C4B"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w:t>
      </w:r>
      <w:r>
        <w:rPr>
          <w:rFonts w:ascii="Arial" w:hAnsi="Arial" w:cs="Arial"/>
          <w:color w:val="595959" w:themeColor="text1" w:themeTint="A6"/>
          <w:sz w:val="20"/>
          <w:szCs w:val="20"/>
          <w:lang w:val="en-GB"/>
        </w:rPr>
        <w:t>if the request is for</w:t>
      </w:r>
      <w:r w:rsidRPr="00882C4B">
        <w:rPr>
          <w:rFonts w:ascii="Arial" w:hAnsi="Arial" w:cs="Arial"/>
          <w:color w:val="595959" w:themeColor="text1" w:themeTint="A6"/>
          <w:sz w:val="20"/>
          <w:szCs w:val="20"/>
          <w:lang w:val="en-GB"/>
        </w:rPr>
        <w:t xml:space="preserve"> CIS or CPS</w:t>
      </w:r>
      <w:r>
        <w:rPr>
          <w:rFonts w:ascii="Arial" w:hAnsi="Arial" w:cs="Arial"/>
          <w:color w:val="595959" w:themeColor="text1" w:themeTint="A6"/>
          <w:sz w:val="20"/>
          <w:szCs w:val="20"/>
          <w:lang w:val="en-GB"/>
        </w:rPr>
        <w:t xml:space="preserve"> environment</w:t>
      </w:r>
      <w:r w:rsidRPr="00882C4B">
        <w:rPr>
          <w:rFonts w:ascii="Arial" w:hAnsi="Arial" w:cs="Arial"/>
          <w:color w:val="595959" w:themeColor="text1" w:themeTint="A6"/>
          <w:sz w:val="20"/>
          <w:szCs w:val="20"/>
          <w:lang w:val="en-GB"/>
        </w:rPr>
        <w:t>.</w:t>
      </w:r>
    </w:p>
    <w:p w14:paraId="4A1430D9"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03A2C802" w14:textId="77777777" w:rsidR="00445711" w:rsidRPr="00882C4B"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As per standards three volumes need to be c</w:t>
      </w:r>
      <w:r>
        <w:rPr>
          <w:rFonts w:ascii="Arial" w:hAnsi="Arial" w:cs="Arial"/>
          <w:color w:val="595959" w:themeColor="text1" w:themeTint="A6"/>
          <w:sz w:val="20"/>
          <w:szCs w:val="20"/>
          <w:lang w:val="en-GB"/>
        </w:rPr>
        <w:t>reated n01, s01 and s01oraadmin.</w:t>
      </w:r>
      <w:r w:rsidRPr="00882C4B">
        <w:rPr>
          <w:rFonts w:ascii="Arial" w:hAnsi="Arial" w:cs="Arial"/>
          <w:color w:val="595959" w:themeColor="text1" w:themeTint="A6"/>
          <w:sz w:val="20"/>
          <w:szCs w:val="20"/>
          <w:lang w:val="en-GB"/>
        </w:rPr>
        <w:t xml:space="preserve"> check if all these 3 volumes </w:t>
      </w:r>
      <w:r>
        <w:rPr>
          <w:rFonts w:ascii="Arial" w:hAnsi="Arial" w:cs="Arial"/>
          <w:color w:val="595959" w:themeColor="text1" w:themeTint="A6"/>
          <w:sz w:val="20"/>
          <w:szCs w:val="20"/>
          <w:lang w:val="en-GB"/>
        </w:rPr>
        <w:t xml:space="preserve">are specified in the request with relevant </w:t>
      </w:r>
      <w:proofErr w:type="spellStart"/>
      <w:r>
        <w:rPr>
          <w:rFonts w:ascii="Arial" w:hAnsi="Arial" w:cs="Arial"/>
          <w:color w:val="595959" w:themeColor="text1" w:themeTint="A6"/>
          <w:sz w:val="20"/>
          <w:szCs w:val="20"/>
          <w:lang w:val="en-GB"/>
        </w:rPr>
        <w:t>qtrees</w:t>
      </w:r>
      <w:proofErr w:type="spellEnd"/>
      <w:r>
        <w:rPr>
          <w:rFonts w:ascii="Arial" w:hAnsi="Arial" w:cs="Arial"/>
          <w:color w:val="595959" w:themeColor="text1" w:themeTint="A6"/>
          <w:sz w:val="20"/>
          <w:szCs w:val="20"/>
          <w:lang w:val="en-GB"/>
        </w:rPr>
        <w:t>.</w:t>
      </w:r>
    </w:p>
    <w:p w14:paraId="16DF99AB" w14:textId="77777777" w:rsidR="00445711" w:rsidRPr="007D4853" w:rsidRDefault="00445711" w:rsidP="00445711">
      <w:pPr>
        <w:ind w:left="360"/>
        <w:rPr>
          <w:rFonts w:cs="Arial"/>
          <w:color w:val="595959" w:themeColor="text1" w:themeTint="A6"/>
          <w:szCs w:val="20"/>
        </w:rPr>
      </w:pPr>
    </w:p>
    <w:p w14:paraId="1B16FDA7" w14:textId="77777777" w:rsidR="00445711" w:rsidRPr="00882C4B"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Check you have information about hosts that need the volume exported </w:t>
      </w:r>
      <w:r w:rsidRPr="00882C4B">
        <w:rPr>
          <w:rFonts w:ascii="Arial" w:hAnsi="Arial" w:cs="Arial"/>
          <w:color w:val="595959" w:themeColor="text1" w:themeTint="A6"/>
          <w:sz w:val="20"/>
          <w:szCs w:val="20"/>
          <w:lang w:val="en-GB"/>
        </w:rPr>
        <w:t>and their FQDN/domain names are correct.</w:t>
      </w:r>
    </w:p>
    <w:p w14:paraId="5C0DC2E9"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16FB5D48" w14:textId="77777777" w:rsidR="00445711"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if retention period has been </w:t>
      </w:r>
      <w:r>
        <w:rPr>
          <w:rFonts w:ascii="Arial" w:hAnsi="Arial" w:cs="Arial"/>
          <w:color w:val="595959" w:themeColor="text1" w:themeTint="A6"/>
          <w:sz w:val="20"/>
          <w:szCs w:val="20"/>
          <w:lang w:val="en-GB"/>
        </w:rPr>
        <w:t>specified</w:t>
      </w:r>
      <w:r w:rsidRPr="00882C4B">
        <w:rPr>
          <w:rFonts w:ascii="Arial" w:hAnsi="Arial" w:cs="Arial"/>
          <w:color w:val="595959" w:themeColor="text1" w:themeTint="A6"/>
          <w:sz w:val="20"/>
          <w:szCs w:val="20"/>
          <w:lang w:val="en-GB"/>
        </w:rPr>
        <w:t xml:space="preserve"> for the snap volumes.</w:t>
      </w:r>
    </w:p>
    <w:p w14:paraId="44365791" w14:textId="77777777" w:rsidR="00445711"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3457F82E" w14:textId="45AD06F5" w:rsidR="00BA0D44" w:rsidDel="001F6E08" w:rsidRDefault="00445711" w:rsidP="00BA0D44">
      <w:pPr>
        <w:pStyle w:val="BodyText"/>
        <w:ind w:left="720"/>
        <w:rPr>
          <w:del w:id="127" w:author="Microsoft Office User" w:date="2017-09-13T12:44:00Z"/>
          <w:lang w:val="en-US"/>
        </w:rPr>
        <w:pPrChange w:id="128" w:author="Microsoft Office User" w:date="2017-08-31T14:18:00Z">
          <w:pPr>
            <w:pStyle w:val="BodyText"/>
            <w:numPr>
              <w:numId w:val="20"/>
            </w:numPr>
            <w:ind w:left="720" w:hanging="360"/>
          </w:pPr>
        </w:pPrChange>
      </w:pPr>
      <w:del w:id="129" w:author="Microsoft Office User" w:date="2017-09-13T12:14:00Z">
        <w:r w:rsidDel="00544AAD">
          <w:rPr>
            <w:lang w:val="en-US"/>
          </w:rPr>
          <w:delText xml:space="preserve">Determine the aggregate where the volumes will be provisioned. Aggregate should not be 200% overcommit and 75% full upon </w:delText>
        </w:r>
      </w:del>
    </w:p>
    <w:p w14:paraId="2D9F175C" w14:textId="77777777" w:rsidR="00445711"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4B4FFAAA" w14:textId="77777777" w:rsidR="00445711" w:rsidRPr="000D15C9" w:rsidRDefault="00445711" w:rsidP="00445711">
      <w:pPr>
        <w:pStyle w:val="NormalWeb"/>
        <w:spacing w:before="0" w:beforeAutospacing="0" w:after="0" w:afterAutospacing="0"/>
        <w:ind w:left="720"/>
        <w:rPr>
          <w:rFonts w:ascii="Arial" w:hAnsi="Arial" w:cs="Arial"/>
          <w:i/>
          <w:color w:val="595959" w:themeColor="text1" w:themeTint="A6"/>
          <w:sz w:val="20"/>
          <w:szCs w:val="20"/>
          <w:u w:val="single"/>
          <w:lang w:val="en-GB"/>
        </w:rPr>
      </w:pPr>
    </w:p>
    <w:p w14:paraId="56502838" w14:textId="77777777" w:rsidR="00445711" w:rsidRPr="000D15C9" w:rsidRDefault="00445711" w:rsidP="00445711">
      <w:pPr>
        <w:rPr>
          <w:i/>
          <w:u w:val="single"/>
        </w:rPr>
      </w:pPr>
      <w:r w:rsidRPr="000D15C9">
        <w:rPr>
          <w:i/>
          <w:u w:val="single"/>
        </w:rPr>
        <w:t>Steps to complete the LION provisioning:</w:t>
      </w:r>
    </w:p>
    <w:p w14:paraId="5C23CBBA" w14:textId="3FEB8ECB" w:rsidR="00445711" w:rsidRPr="008F0206" w:rsidRDefault="00445711" w:rsidP="00445711">
      <w:pPr>
        <w:pStyle w:val="BodyText"/>
        <w:numPr>
          <w:ilvl w:val="0"/>
          <w:numId w:val="24"/>
        </w:numPr>
        <w:rPr>
          <w:rFonts w:cs="Arial"/>
          <w:szCs w:val="20"/>
        </w:rPr>
      </w:pPr>
      <w:r w:rsidRPr="008F0206">
        <w:rPr>
          <w:rFonts w:cs="Arial"/>
          <w:szCs w:val="20"/>
          <w:lang w:val="en-US"/>
        </w:rPr>
        <w:t>Complete the</w:t>
      </w:r>
      <w:r>
        <w:rPr>
          <w:rFonts w:cs="Arial"/>
          <w:szCs w:val="20"/>
        </w:rPr>
        <w:t xml:space="preserve"> </w:t>
      </w:r>
      <w:ins w:id="130" w:author="Microsoft Office User" w:date="2017-09-13T12:44:00Z">
        <w:r w:rsidRPr="00F955ED">
          <w:rPr>
            <w:rFonts w:cs="Arial"/>
            <w:szCs w:val="20"/>
            <w:rPrChange w:id="131" w:author="Microsoft Office User" w:date="2017-09-13T12:54:00Z">
              <w:rPr>
                <w:rStyle w:val="Hyperlink"/>
                <w:rFonts w:cs="Arial"/>
                <w:szCs w:val="20"/>
              </w:rPr>
            </w:rPrChange>
          </w:rPr>
          <w:t>prerequisites</w:t>
        </w:r>
      </w:ins>
      <w:r>
        <w:rPr>
          <w:rFonts w:cs="Arial"/>
          <w:szCs w:val="20"/>
        </w:rPr>
        <w:t>.</w:t>
      </w:r>
    </w:p>
    <w:p w14:paraId="644B812D" w14:textId="77777777" w:rsidR="00445711" w:rsidRPr="008F0206" w:rsidRDefault="00445711" w:rsidP="00445711">
      <w:pPr>
        <w:pStyle w:val="BodyText"/>
        <w:numPr>
          <w:ilvl w:val="0"/>
          <w:numId w:val="24"/>
        </w:numPr>
        <w:rPr>
          <w:rFonts w:cs="Arial"/>
          <w:szCs w:val="20"/>
        </w:rPr>
      </w:pPr>
      <w:r w:rsidRPr="008F0206">
        <w:rPr>
          <w:rFonts w:cs="Arial"/>
          <w:szCs w:val="20"/>
        </w:rPr>
        <w:t xml:space="preserve">Next, proceed to </w:t>
      </w:r>
      <w:proofErr w:type="spellStart"/>
      <w:r w:rsidRPr="008F0206">
        <w:rPr>
          <w:rFonts w:cs="Arial"/>
          <w:szCs w:val="20"/>
        </w:rPr>
        <w:t>vfiler</w:t>
      </w:r>
      <w:proofErr w:type="spellEnd"/>
      <w:r w:rsidRPr="008F0206">
        <w:rPr>
          <w:rFonts w:cs="Arial"/>
          <w:szCs w:val="20"/>
        </w:rPr>
        <w:t xml:space="preserve"> creation using WFA.  Note: </w:t>
      </w:r>
      <w:r w:rsidRPr="008F0206">
        <w:rPr>
          <w:rFonts w:cs="Arial"/>
          <w:b/>
          <w:szCs w:val="20"/>
        </w:rPr>
        <w:t>CLI should not be used.</w:t>
      </w:r>
    </w:p>
    <w:p w14:paraId="3FA776B0" w14:textId="77777777" w:rsidR="00445711" w:rsidRPr="008F0206" w:rsidRDefault="008001AF" w:rsidP="00445711">
      <w:pPr>
        <w:ind w:left="720" w:firstLine="720"/>
        <w:rPr>
          <w:rFonts w:cs="Arial"/>
          <w:szCs w:val="20"/>
        </w:rPr>
      </w:pPr>
      <w:hyperlink r:id="rId53" w:history="1">
        <w:r w:rsidR="00445711" w:rsidRPr="008F0206">
          <w:rPr>
            <w:rStyle w:val="Hyperlink"/>
            <w:rFonts w:cs="Arial"/>
            <w:szCs w:val="20"/>
          </w:rPr>
          <w:t>http://167.68.250.87:27900/wfa/</w:t>
        </w:r>
      </w:hyperlink>
      <w:r w:rsidR="00445711" w:rsidRPr="008F0206">
        <w:rPr>
          <w:rFonts w:cs="Arial"/>
          <w:szCs w:val="20"/>
        </w:rPr>
        <w:t xml:space="preserve">   -- CIS</w:t>
      </w:r>
    </w:p>
    <w:p w14:paraId="16810187" w14:textId="77777777" w:rsidR="00445711" w:rsidRPr="008F0206" w:rsidRDefault="008001AF" w:rsidP="00445711">
      <w:pPr>
        <w:ind w:left="720" w:firstLine="720"/>
        <w:rPr>
          <w:rFonts w:cs="Arial"/>
          <w:szCs w:val="20"/>
        </w:rPr>
      </w:pPr>
      <w:hyperlink r:id="rId54" w:history="1">
        <w:r w:rsidR="00445711" w:rsidRPr="008F0206">
          <w:rPr>
            <w:rStyle w:val="Hyperlink"/>
            <w:rFonts w:cs="Arial"/>
            <w:szCs w:val="20"/>
          </w:rPr>
          <w:t>http://167.68.246.65:27900/wfa/</w:t>
        </w:r>
      </w:hyperlink>
      <w:r w:rsidR="00445711" w:rsidRPr="008F0206">
        <w:rPr>
          <w:rFonts w:cs="Arial"/>
          <w:szCs w:val="20"/>
        </w:rPr>
        <w:t>    -- CPS</w:t>
      </w:r>
    </w:p>
    <w:p w14:paraId="6E24455F" w14:textId="77777777" w:rsidR="00445711" w:rsidRPr="008F0206" w:rsidRDefault="00445711" w:rsidP="00445711">
      <w:pPr>
        <w:rPr>
          <w:rFonts w:cs="Arial"/>
          <w:szCs w:val="20"/>
        </w:rPr>
      </w:pPr>
    </w:p>
    <w:p w14:paraId="00864999" w14:textId="77777777" w:rsidR="00445711" w:rsidRPr="008F0206" w:rsidRDefault="00445711" w:rsidP="00445711">
      <w:pPr>
        <w:pStyle w:val="BodyText"/>
        <w:numPr>
          <w:ilvl w:val="0"/>
          <w:numId w:val="24"/>
        </w:numPr>
        <w:rPr>
          <w:rFonts w:cs="Arial"/>
          <w:szCs w:val="20"/>
        </w:rPr>
      </w:pPr>
      <w:r w:rsidRPr="008F0206">
        <w:rPr>
          <w:rFonts w:cs="Arial"/>
          <w:szCs w:val="20"/>
        </w:rPr>
        <w:t>Login to the WFA using your MGMT\M-Account.</w:t>
      </w:r>
    </w:p>
    <w:p w14:paraId="3AC21E44" w14:textId="77777777" w:rsidR="00445711" w:rsidRPr="00945C2B" w:rsidRDefault="00445711" w:rsidP="00445711"/>
    <w:p w14:paraId="440FEC92" w14:textId="77777777" w:rsidR="00445711" w:rsidRPr="00945C2B" w:rsidRDefault="00445711" w:rsidP="00445711">
      <w:pPr>
        <w:ind w:left="720" w:firstLine="720"/>
        <w:rPr>
          <w:noProof/>
        </w:rPr>
      </w:pPr>
      <w:r w:rsidRPr="00945C2B">
        <w:rPr>
          <w:noProof/>
          <w:lang w:val="en-US" w:eastAsia="en-US"/>
        </w:rPr>
        <w:drawing>
          <wp:inline distT="0" distB="0" distL="0" distR="0" wp14:anchorId="296BAEA5" wp14:editId="2317C36A">
            <wp:extent cx="3693731" cy="17028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6673" cy="1750344"/>
                    </a:xfrm>
                    <a:prstGeom prst="rect">
                      <a:avLst/>
                    </a:prstGeom>
                    <a:noFill/>
                    <a:ln>
                      <a:noFill/>
                    </a:ln>
                  </pic:spPr>
                </pic:pic>
              </a:graphicData>
            </a:graphic>
          </wp:inline>
        </w:drawing>
      </w:r>
    </w:p>
    <w:p w14:paraId="31F3887D" w14:textId="77777777" w:rsidR="00445711" w:rsidRPr="00945C2B" w:rsidRDefault="00445711" w:rsidP="00445711">
      <w:pPr>
        <w:rPr>
          <w:noProof/>
        </w:rPr>
      </w:pPr>
    </w:p>
    <w:p w14:paraId="66C7E904"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1E4334D8"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134EF5A6" w14:textId="77777777" w:rsidR="00445711" w:rsidRDefault="00445711" w:rsidP="00445711">
      <w:pPr>
        <w:pStyle w:val="BodyText"/>
        <w:numPr>
          <w:ilvl w:val="0"/>
          <w:numId w:val="24"/>
        </w:numPr>
        <w:rPr>
          <w:rFonts w:cs="Arial"/>
          <w:color w:val="595959" w:themeColor="text1" w:themeTint="A6"/>
          <w:szCs w:val="20"/>
        </w:rPr>
      </w:pPr>
      <w:r w:rsidRPr="00882C4B">
        <w:rPr>
          <w:rFonts w:cs="Arial"/>
          <w:color w:val="595959" w:themeColor="text1" w:themeTint="A6"/>
          <w:szCs w:val="20"/>
        </w:rPr>
        <w:t xml:space="preserve">If </w:t>
      </w:r>
      <w:r>
        <w:rPr>
          <w:rFonts w:cs="Arial"/>
          <w:color w:val="595959" w:themeColor="text1" w:themeTint="A6"/>
          <w:szCs w:val="20"/>
        </w:rPr>
        <w:t xml:space="preserve">the request is to create a volume per LION standards on an existing </w:t>
      </w:r>
      <w:proofErr w:type="spellStart"/>
      <w:r>
        <w:rPr>
          <w:rFonts w:cs="Arial"/>
          <w:color w:val="595959" w:themeColor="text1" w:themeTint="A6"/>
          <w:szCs w:val="20"/>
        </w:rPr>
        <w:t>vfiler</w:t>
      </w:r>
      <w:proofErr w:type="spellEnd"/>
      <w:r>
        <w:rPr>
          <w:rFonts w:cs="Arial"/>
          <w:color w:val="595959" w:themeColor="text1" w:themeTint="A6"/>
          <w:szCs w:val="20"/>
        </w:rPr>
        <w:t xml:space="preserve"> select the below </w:t>
      </w:r>
      <w:r w:rsidRPr="00882C4B">
        <w:rPr>
          <w:rFonts w:cs="Arial"/>
          <w:color w:val="595959" w:themeColor="text1" w:themeTint="A6"/>
          <w:szCs w:val="20"/>
        </w:rPr>
        <w:t>template</w:t>
      </w:r>
      <w:r>
        <w:rPr>
          <w:rFonts w:cs="Arial"/>
          <w:color w:val="595959" w:themeColor="text1" w:themeTint="A6"/>
          <w:szCs w:val="20"/>
        </w:rPr>
        <w:t xml:space="preserve"> and go to step 7</w:t>
      </w:r>
      <w:r w:rsidRPr="00882C4B">
        <w:rPr>
          <w:rFonts w:cs="Arial"/>
          <w:color w:val="595959" w:themeColor="text1" w:themeTint="A6"/>
          <w:szCs w:val="20"/>
        </w:rPr>
        <w:t>.</w:t>
      </w:r>
    </w:p>
    <w:p w14:paraId="5732971A" w14:textId="77777777" w:rsidR="00445711" w:rsidRDefault="00445711" w:rsidP="00445711">
      <w:pPr>
        <w:pStyle w:val="BodyText"/>
        <w:ind w:left="720"/>
        <w:rPr>
          <w:rFonts w:cs="Arial"/>
          <w:color w:val="595959" w:themeColor="text1" w:themeTint="A6"/>
          <w:szCs w:val="20"/>
        </w:rPr>
      </w:pPr>
      <w:r>
        <w:rPr>
          <w:noProof/>
          <w:lang w:val="en-US" w:eastAsia="en-US"/>
        </w:rPr>
        <w:drawing>
          <wp:inline distT="0" distB="0" distL="0" distR="0" wp14:anchorId="61B07A52" wp14:editId="4A517A33">
            <wp:extent cx="5314678" cy="1008497"/>
            <wp:effectExtent l="0" t="0" r="0" b="7620"/>
            <wp:docPr id="1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srcRect/>
                    <a:stretch>
                      <a:fillRect/>
                    </a:stretch>
                  </pic:blipFill>
                  <pic:spPr bwMode="auto">
                    <a:xfrm>
                      <a:off x="0" y="0"/>
                      <a:ext cx="5371689" cy="1019315"/>
                    </a:xfrm>
                    <a:prstGeom prst="rect">
                      <a:avLst/>
                    </a:prstGeom>
                    <a:noFill/>
                    <a:ln w="9525">
                      <a:noFill/>
                      <a:miter lim="800000"/>
                      <a:headEnd/>
                      <a:tailEnd/>
                    </a:ln>
                  </pic:spPr>
                </pic:pic>
              </a:graphicData>
            </a:graphic>
          </wp:inline>
        </w:drawing>
      </w:r>
    </w:p>
    <w:p w14:paraId="4ADBAA52" w14:textId="77777777" w:rsidR="00445711" w:rsidRPr="00882C4B" w:rsidRDefault="00445711" w:rsidP="00445711">
      <w:pPr>
        <w:pStyle w:val="NormalWeb"/>
        <w:spacing w:before="0" w:beforeAutospacing="0" w:after="0" w:afterAutospacing="0"/>
        <w:ind w:left="1440"/>
        <w:rPr>
          <w:rFonts w:ascii="Arial" w:hAnsi="Arial" w:cs="Arial"/>
          <w:color w:val="595959" w:themeColor="text1" w:themeTint="A6"/>
          <w:sz w:val="20"/>
          <w:szCs w:val="20"/>
          <w:lang w:val="en-GB"/>
        </w:rPr>
      </w:pPr>
    </w:p>
    <w:p w14:paraId="6821D883" w14:textId="77777777" w:rsidR="00445711" w:rsidRPr="00882C4B" w:rsidRDefault="00445711" w:rsidP="00445711">
      <w:pPr>
        <w:pStyle w:val="NormalWeb"/>
        <w:spacing w:before="0" w:beforeAutospacing="0" w:after="0" w:afterAutospacing="0"/>
        <w:ind w:firstLine="720"/>
        <w:rPr>
          <w:rFonts w:ascii="Arial" w:hAnsi="Arial" w:cs="Arial"/>
          <w:color w:val="595959" w:themeColor="text1" w:themeTint="A6"/>
          <w:sz w:val="20"/>
          <w:szCs w:val="20"/>
          <w:lang w:val="en-GB"/>
        </w:rPr>
      </w:pPr>
      <w:r w:rsidRPr="00882C4B">
        <w:rPr>
          <w:rFonts w:ascii="Arial" w:hAnsi="Arial" w:cs="Arial"/>
          <w:noProof/>
          <w:color w:val="595959" w:themeColor="text1" w:themeTint="A6"/>
          <w:sz w:val="20"/>
          <w:szCs w:val="20"/>
        </w:rPr>
        <w:drawing>
          <wp:inline distT="0" distB="0" distL="0" distR="0" wp14:anchorId="32C9CB46" wp14:editId="0288009E">
            <wp:extent cx="1907449" cy="89858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8688" cy="908589"/>
                    </a:xfrm>
                    <a:prstGeom prst="rect">
                      <a:avLst/>
                    </a:prstGeom>
                    <a:noFill/>
                    <a:ln>
                      <a:noFill/>
                    </a:ln>
                  </pic:spPr>
                </pic:pic>
              </a:graphicData>
            </a:graphic>
          </wp:inline>
        </w:drawing>
      </w:r>
    </w:p>
    <w:p w14:paraId="757C19CA" w14:textId="77777777" w:rsidR="00445711" w:rsidRDefault="00445711" w:rsidP="00445711">
      <w:pPr>
        <w:pStyle w:val="NormalWeb"/>
        <w:spacing w:before="0" w:beforeAutospacing="0" w:after="0" w:afterAutospacing="0"/>
        <w:ind w:left="1440"/>
        <w:rPr>
          <w:rFonts w:ascii="Arial" w:hAnsi="Arial" w:cs="Arial"/>
          <w:color w:val="595959" w:themeColor="text1" w:themeTint="A6"/>
          <w:sz w:val="20"/>
          <w:szCs w:val="20"/>
          <w:lang w:val="en-GB"/>
        </w:rPr>
      </w:pPr>
    </w:p>
    <w:p w14:paraId="34F6526B" w14:textId="77777777" w:rsidR="00445711"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The only difference between the two templates </w:t>
      </w:r>
      <w:r w:rsidRPr="00AD077F">
        <w:rPr>
          <w:rFonts w:ascii="Arial" w:hAnsi="Arial" w:cs="Arial"/>
          <w:sz w:val="20"/>
          <w:szCs w:val="20"/>
          <w:lang w:val="en-GB"/>
        </w:rPr>
        <w:t>“</w:t>
      </w:r>
      <w:r w:rsidRPr="00AD077F">
        <w:rPr>
          <w:rFonts w:ascii="Arial" w:hAnsi="Arial" w:cs="Arial"/>
          <w:b/>
          <w:sz w:val="20"/>
          <w:szCs w:val="20"/>
          <w:lang w:val="en-GB"/>
        </w:rPr>
        <w:t xml:space="preserve">TR create LION volumes and </w:t>
      </w:r>
      <w:proofErr w:type="spellStart"/>
      <w:r w:rsidRPr="00AD077F">
        <w:rPr>
          <w:rFonts w:ascii="Arial" w:hAnsi="Arial" w:cs="Arial"/>
          <w:b/>
          <w:sz w:val="20"/>
          <w:szCs w:val="20"/>
          <w:lang w:val="en-GB"/>
        </w:rPr>
        <w:t>snapvault</w:t>
      </w:r>
      <w:proofErr w:type="spellEnd"/>
      <w:r w:rsidRPr="00AD077F">
        <w:rPr>
          <w:rFonts w:ascii="Arial" w:hAnsi="Arial" w:cs="Arial"/>
          <w:b/>
          <w:sz w:val="20"/>
          <w:szCs w:val="20"/>
          <w:lang w:val="en-GB"/>
        </w:rPr>
        <w:t xml:space="preserve"> in existing </w:t>
      </w:r>
      <w:proofErr w:type="spellStart"/>
      <w:r w:rsidRPr="00AD077F">
        <w:rPr>
          <w:rFonts w:ascii="Arial" w:hAnsi="Arial" w:cs="Arial"/>
          <w:b/>
          <w:sz w:val="20"/>
          <w:szCs w:val="20"/>
          <w:lang w:val="en-GB"/>
        </w:rPr>
        <w:t>Vfiler</w:t>
      </w:r>
      <w:proofErr w:type="spellEnd"/>
      <w:r w:rsidRPr="00AD077F">
        <w:rPr>
          <w:rFonts w:ascii="Arial" w:hAnsi="Arial" w:cs="Arial"/>
          <w:b/>
          <w:sz w:val="20"/>
          <w:szCs w:val="20"/>
          <w:lang w:val="en-GB"/>
        </w:rPr>
        <w:t>”</w:t>
      </w:r>
      <w:r w:rsidRPr="00AD077F">
        <w:rPr>
          <w:rFonts w:ascii="Arial" w:hAnsi="Arial" w:cs="Arial"/>
          <w:sz w:val="20"/>
          <w:szCs w:val="20"/>
          <w:lang w:val="en-GB"/>
        </w:rPr>
        <w:t xml:space="preserve"> </w:t>
      </w:r>
      <w:r>
        <w:rPr>
          <w:rFonts w:ascii="Arial" w:hAnsi="Arial" w:cs="Arial"/>
          <w:color w:val="595959" w:themeColor="text1" w:themeTint="A6"/>
          <w:sz w:val="20"/>
          <w:szCs w:val="20"/>
          <w:lang w:val="en-GB"/>
        </w:rPr>
        <w:t>and “</w:t>
      </w:r>
      <w:r w:rsidRPr="00AD077F">
        <w:rPr>
          <w:rFonts w:ascii="Arial" w:hAnsi="Arial" w:cs="Arial"/>
          <w:b/>
          <w:sz w:val="20"/>
          <w:szCs w:val="20"/>
          <w:lang w:val="en-GB"/>
        </w:rPr>
        <w:t xml:space="preserve">TR Create LION </w:t>
      </w:r>
      <w:proofErr w:type="spellStart"/>
      <w:r w:rsidRPr="00AD077F">
        <w:rPr>
          <w:rFonts w:ascii="Arial" w:hAnsi="Arial" w:cs="Arial"/>
          <w:b/>
          <w:sz w:val="20"/>
          <w:szCs w:val="20"/>
          <w:lang w:val="en-GB"/>
        </w:rPr>
        <w:t>vFiler</w:t>
      </w:r>
      <w:proofErr w:type="spellEnd"/>
      <w:r w:rsidRPr="00AD077F">
        <w:rPr>
          <w:rFonts w:ascii="Arial" w:hAnsi="Arial" w:cs="Arial"/>
          <w:b/>
          <w:sz w:val="20"/>
          <w:szCs w:val="20"/>
          <w:lang w:val="en-GB"/>
        </w:rPr>
        <w:t xml:space="preserve">, Volumes and </w:t>
      </w:r>
      <w:proofErr w:type="spellStart"/>
      <w:r w:rsidRPr="00AD077F">
        <w:rPr>
          <w:rFonts w:ascii="Arial" w:hAnsi="Arial" w:cs="Arial"/>
          <w:b/>
          <w:sz w:val="20"/>
          <w:szCs w:val="20"/>
          <w:lang w:val="en-GB"/>
        </w:rPr>
        <w:t>snapvault</w:t>
      </w:r>
      <w:proofErr w:type="spellEnd"/>
      <w:r w:rsidRPr="00AD077F">
        <w:rPr>
          <w:rFonts w:ascii="Arial" w:hAnsi="Arial" w:cs="Arial"/>
          <w:b/>
          <w:sz w:val="20"/>
          <w:szCs w:val="20"/>
          <w:lang w:val="en-GB"/>
        </w:rPr>
        <w:t>”</w:t>
      </w:r>
      <w:r w:rsidRPr="00AD077F">
        <w:rPr>
          <w:rFonts w:ascii="Arial" w:hAnsi="Arial" w:cs="Arial"/>
          <w:sz w:val="20"/>
          <w:szCs w:val="20"/>
          <w:lang w:val="en-GB"/>
        </w:rPr>
        <w:t xml:space="preserve"> </w:t>
      </w:r>
      <w:r>
        <w:rPr>
          <w:rFonts w:ascii="Arial" w:hAnsi="Arial" w:cs="Arial"/>
          <w:color w:val="595959" w:themeColor="text1" w:themeTint="A6"/>
          <w:sz w:val="20"/>
          <w:szCs w:val="20"/>
          <w:lang w:val="en-GB"/>
        </w:rPr>
        <w:t xml:space="preserve">is that when volumes are being created in an </w:t>
      </w:r>
      <w:r>
        <w:rPr>
          <w:rFonts w:ascii="Arial" w:hAnsi="Arial" w:cs="Arial"/>
          <w:color w:val="595959" w:themeColor="text1" w:themeTint="A6"/>
          <w:sz w:val="20"/>
          <w:szCs w:val="20"/>
          <w:lang w:val="en-GB"/>
        </w:rPr>
        <w:lastRenderedPageBreak/>
        <w:t xml:space="preserve">existing </w:t>
      </w:r>
      <w:proofErr w:type="spellStart"/>
      <w:r>
        <w:rPr>
          <w:rFonts w:ascii="Arial" w:hAnsi="Arial" w:cs="Arial"/>
          <w:color w:val="595959" w:themeColor="text1" w:themeTint="A6"/>
          <w:sz w:val="20"/>
          <w:szCs w:val="20"/>
          <w:lang w:val="en-GB"/>
        </w:rPr>
        <w:t>vfiler</w:t>
      </w:r>
      <w:proofErr w:type="spellEnd"/>
      <w:r>
        <w:rPr>
          <w:rFonts w:ascii="Arial" w:hAnsi="Arial" w:cs="Arial"/>
          <w:color w:val="595959" w:themeColor="text1" w:themeTint="A6"/>
          <w:sz w:val="20"/>
          <w:szCs w:val="20"/>
          <w:lang w:val="en-GB"/>
        </w:rPr>
        <w:t xml:space="preserve"> the existing </w:t>
      </w:r>
      <w:proofErr w:type="spellStart"/>
      <w:r>
        <w:rPr>
          <w:rFonts w:ascii="Arial" w:hAnsi="Arial" w:cs="Arial"/>
          <w:color w:val="595959" w:themeColor="text1" w:themeTint="A6"/>
          <w:sz w:val="20"/>
          <w:szCs w:val="20"/>
          <w:lang w:val="en-GB"/>
        </w:rPr>
        <w:t>vfiler</w:t>
      </w:r>
      <w:proofErr w:type="spellEnd"/>
      <w:r>
        <w:rPr>
          <w:rFonts w:ascii="Arial" w:hAnsi="Arial" w:cs="Arial"/>
          <w:color w:val="595959" w:themeColor="text1" w:themeTint="A6"/>
          <w:sz w:val="20"/>
          <w:szCs w:val="20"/>
          <w:lang w:val="en-GB"/>
        </w:rPr>
        <w:t xml:space="preserve"> details are input as shown below:  </w:t>
      </w:r>
      <w:r>
        <w:rPr>
          <w:rFonts w:ascii="Arial" w:hAnsi="Arial" w:cs="Arial"/>
          <w:noProof/>
          <w:color w:val="595959" w:themeColor="text1" w:themeTint="A6"/>
          <w:sz w:val="20"/>
          <w:szCs w:val="20"/>
        </w:rPr>
        <w:drawing>
          <wp:inline distT="0" distB="0" distL="0" distR="0" wp14:anchorId="368C6C1D" wp14:editId="441C6FA6">
            <wp:extent cx="3866878" cy="1212209"/>
            <wp:effectExtent l="0" t="0" r="0" b="7620"/>
            <wp:docPr id="1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srcRect/>
                    <a:stretch>
                      <a:fillRect/>
                    </a:stretch>
                  </pic:blipFill>
                  <pic:spPr bwMode="auto">
                    <a:xfrm>
                      <a:off x="0" y="0"/>
                      <a:ext cx="3887007" cy="1218519"/>
                    </a:xfrm>
                    <a:prstGeom prst="rect">
                      <a:avLst/>
                    </a:prstGeom>
                    <a:noFill/>
                    <a:ln w="9525">
                      <a:noFill/>
                      <a:miter lim="800000"/>
                      <a:headEnd/>
                      <a:tailEnd/>
                    </a:ln>
                  </pic:spPr>
                </pic:pic>
              </a:graphicData>
            </a:graphic>
          </wp:inline>
        </w:drawing>
      </w:r>
    </w:p>
    <w:p w14:paraId="68C4AC69" w14:textId="77777777" w:rsidR="00445711" w:rsidRDefault="00445711" w:rsidP="00445711">
      <w:pPr>
        <w:pStyle w:val="NormalWeb"/>
        <w:spacing w:before="0" w:beforeAutospacing="0" w:after="0" w:afterAutospacing="0"/>
        <w:ind w:firstLine="720"/>
        <w:rPr>
          <w:rFonts w:ascii="Arial" w:hAnsi="Arial" w:cs="Arial"/>
          <w:color w:val="595959" w:themeColor="text1" w:themeTint="A6"/>
          <w:sz w:val="20"/>
          <w:szCs w:val="20"/>
          <w:lang w:val="en-GB"/>
        </w:rPr>
      </w:pPr>
    </w:p>
    <w:p w14:paraId="5C17144E" w14:textId="77777777" w:rsidR="00445711" w:rsidRPr="00882C4B" w:rsidRDefault="00445711" w:rsidP="00445711">
      <w:pPr>
        <w:pStyle w:val="NormalWeb"/>
        <w:spacing w:before="0" w:beforeAutospacing="0" w:after="0" w:afterAutospacing="0"/>
        <w:ind w:firstLine="72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Rest of the inputs will be the same for both the templates.</w:t>
      </w:r>
    </w:p>
    <w:p w14:paraId="7C72DE35" w14:textId="77777777" w:rsidR="00445711" w:rsidRPr="00882C4B" w:rsidRDefault="00445711" w:rsidP="00445711">
      <w:pPr>
        <w:pStyle w:val="NormalWeb"/>
        <w:spacing w:before="0" w:beforeAutospacing="0" w:after="0" w:afterAutospacing="0"/>
        <w:ind w:left="1440"/>
        <w:rPr>
          <w:rFonts w:ascii="Arial" w:hAnsi="Arial" w:cs="Arial"/>
          <w:color w:val="595959" w:themeColor="text1" w:themeTint="A6"/>
          <w:sz w:val="20"/>
          <w:szCs w:val="20"/>
          <w:lang w:val="en-GB"/>
        </w:rPr>
      </w:pPr>
    </w:p>
    <w:p w14:paraId="5DC38A58" w14:textId="77777777" w:rsidR="00445711" w:rsidRPr="00882C4B" w:rsidRDefault="00445711" w:rsidP="00445711">
      <w:pPr>
        <w:pStyle w:val="BodyText"/>
        <w:numPr>
          <w:ilvl w:val="0"/>
          <w:numId w:val="24"/>
        </w:numPr>
        <w:rPr>
          <w:rFonts w:cs="Arial"/>
          <w:color w:val="595959" w:themeColor="text1" w:themeTint="A6"/>
          <w:szCs w:val="20"/>
        </w:rPr>
      </w:pPr>
      <w:r w:rsidRPr="00882C4B">
        <w:rPr>
          <w:rFonts w:cs="Arial"/>
          <w:color w:val="595959" w:themeColor="text1" w:themeTint="A6"/>
          <w:szCs w:val="20"/>
        </w:rPr>
        <w:t xml:space="preserve">If </w:t>
      </w:r>
      <w:r>
        <w:rPr>
          <w:rFonts w:cs="Arial"/>
          <w:color w:val="595959" w:themeColor="text1" w:themeTint="A6"/>
          <w:szCs w:val="20"/>
        </w:rPr>
        <w:t xml:space="preserve">this is a complete new build that includes </w:t>
      </w:r>
      <w:proofErr w:type="spellStart"/>
      <w:r>
        <w:rPr>
          <w:rFonts w:cs="Arial"/>
          <w:color w:val="595959" w:themeColor="text1" w:themeTint="A6"/>
          <w:szCs w:val="20"/>
        </w:rPr>
        <w:t>vfiler</w:t>
      </w:r>
      <w:proofErr w:type="spellEnd"/>
      <w:r>
        <w:rPr>
          <w:rFonts w:cs="Arial"/>
          <w:color w:val="595959" w:themeColor="text1" w:themeTint="A6"/>
          <w:szCs w:val="20"/>
        </w:rPr>
        <w:t xml:space="preserve"> creation too</w:t>
      </w:r>
      <w:r w:rsidRPr="00882C4B">
        <w:rPr>
          <w:rFonts w:cs="Arial"/>
          <w:color w:val="595959" w:themeColor="text1" w:themeTint="A6"/>
          <w:szCs w:val="20"/>
        </w:rPr>
        <w:t>, then choose the below template.</w:t>
      </w:r>
    </w:p>
    <w:p w14:paraId="319F2BCF" w14:textId="77777777" w:rsidR="00445711" w:rsidRPr="00882C4B" w:rsidRDefault="00445711" w:rsidP="00445711">
      <w:pPr>
        <w:pStyle w:val="NormalWeb"/>
        <w:spacing w:before="0" w:beforeAutospacing="0" w:after="0" w:afterAutospacing="0"/>
        <w:ind w:left="1440"/>
        <w:rPr>
          <w:rFonts w:ascii="Arial" w:hAnsi="Arial" w:cs="Arial"/>
          <w:color w:val="595959" w:themeColor="text1" w:themeTint="A6"/>
          <w:sz w:val="20"/>
          <w:szCs w:val="20"/>
          <w:lang w:val="en-GB"/>
        </w:rPr>
      </w:pPr>
    </w:p>
    <w:p w14:paraId="426075DF" w14:textId="77777777" w:rsidR="00445711" w:rsidRPr="00882C4B" w:rsidRDefault="00445711" w:rsidP="00445711">
      <w:pPr>
        <w:pStyle w:val="NormalWeb"/>
        <w:spacing w:before="0" w:beforeAutospacing="0" w:after="0" w:afterAutospacing="0"/>
        <w:ind w:firstLine="720"/>
        <w:rPr>
          <w:rFonts w:ascii="Arial" w:hAnsi="Arial" w:cs="Arial"/>
          <w:color w:val="595959" w:themeColor="text1" w:themeTint="A6"/>
          <w:sz w:val="20"/>
          <w:szCs w:val="20"/>
          <w:lang w:val="en-GB"/>
        </w:rPr>
      </w:pPr>
      <w:r w:rsidRPr="00882C4B">
        <w:rPr>
          <w:rFonts w:ascii="Arial" w:hAnsi="Arial" w:cs="Arial"/>
          <w:noProof/>
          <w:color w:val="595959" w:themeColor="text1" w:themeTint="A6"/>
          <w:sz w:val="20"/>
          <w:szCs w:val="20"/>
        </w:rPr>
        <w:drawing>
          <wp:inline distT="0" distB="0" distL="0" distR="0" wp14:anchorId="11F41F5B" wp14:editId="5D6396B0">
            <wp:extent cx="1953895" cy="974090"/>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3895" cy="974090"/>
                    </a:xfrm>
                    <a:prstGeom prst="rect">
                      <a:avLst/>
                    </a:prstGeom>
                    <a:noFill/>
                    <a:ln>
                      <a:noFill/>
                    </a:ln>
                  </pic:spPr>
                </pic:pic>
              </a:graphicData>
            </a:graphic>
          </wp:inline>
        </w:drawing>
      </w:r>
    </w:p>
    <w:p w14:paraId="0996C568" w14:textId="77777777" w:rsidR="00445711" w:rsidRPr="00882C4B" w:rsidRDefault="00445711" w:rsidP="00445711">
      <w:pPr>
        <w:pStyle w:val="NormalWeb"/>
        <w:spacing w:before="0" w:beforeAutospacing="0" w:after="0" w:afterAutospacing="0"/>
        <w:ind w:left="1440"/>
        <w:rPr>
          <w:rFonts w:ascii="Arial" w:hAnsi="Arial" w:cs="Arial"/>
          <w:color w:val="595959" w:themeColor="text1" w:themeTint="A6"/>
          <w:sz w:val="20"/>
          <w:szCs w:val="20"/>
          <w:lang w:val="en-GB"/>
        </w:rPr>
      </w:pPr>
    </w:p>
    <w:p w14:paraId="781FCEA4" w14:textId="77777777" w:rsidR="00445711" w:rsidRPr="004253E7" w:rsidRDefault="00445711" w:rsidP="00445711">
      <w:pPr>
        <w:pStyle w:val="NormalWeb"/>
        <w:numPr>
          <w:ilvl w:val="0"/>
          <w:numId w:val="24"/>
        </w:numPr>
        <w:spacing w:before="0" w:beforeAutospacing="0" w:after="0" w:afterAutospacing="0"/>
        <w:rPr>
          <w:rFonts w:ascii="Arial" w:hAnsi="Arial" w:cs="Arial"/>
          <w:color w:val="595959" w:themeColor="text1" w:themeTint="A6"/>
          <w:sz w:val="20"/>
          <w:szCs w:val="20"/>
        </w:rPr>
      </w:pPr>
      <w:r w:rsidRPr="00882C4B">
        <w:rPr>
          <w:rFonts w:ascii="Arial" w:hAnsi="Arial" w:cs="Arial"/>
          <w:color w:val="595959" w:themeColor="text1" w:themeTint="A6"/>
          <w:sz w:val="20"/>
          <w:szCs w:val="20"/>
          <w:lang w:val="en-GB"/>
        </w:rPr>
        <w:t xml:space="preserve">Enter the </w:t>
      </w:r>
      <w:proofErr w:type="spellStart"/>
      <w:r w:rsidRPr="00882C4B">
        <w:rPr>
          <w:rFonts w:ascii="Arial" w:hAnsi="Arial" w:cs="Arial"/>
          <w:color w:val="595959" w:themeColor="text1" w:themeTint="A6"/>
          <w:sz w:val="20"/>
          <w:szCs w:val="20"/>
          <w:lang w:val="en-GB"/>
        </w:rPr>
        <w:t>vfiler</w:t>
      </w:r>
      <w:proofErr w:type="spellEnd"/>
      <w:r w:rsidRPr="00882C4B">
        <w:rPr>
          <w:rFonts w:ascii="Arial" w:hAnsi="Arial" w:cs="Arial"/>
          <w:color w:val="595959" w:themeColor="text1" w:themeTint="A6"/>
          <w:sz w:val="20"/>
          <w:szCs w:val="20"/>
          <w:lang w:val="en-GB"/>
        </w:rPr>
        <w:t xml:space="preserve"> details </w:t>
      </w:r>
      <w:r>
        <w:rPr>
          <w:rFonts w:ascii="Arial" w:hAnsi="Arial" w:cs="Arial"/>
          <w:color w:val="595959" w:themeColor="text1" w:themeTint="A6"/>
          <w:sz w:val="20"/>
          <w:szCs w:val="20"/>
          <w:lang w:val="en-GB"/>
        </w:rPr>
        <w:t>using the Banana request email that was completed for requesting a new IP.</w:t>
      </w:r>
    </w:p>
    <w:p w14:paraId="77475BB1" w14:textId="77777777" w:rsidR="00445711" w:rsidRPr="00DE50F2" w:rsidRDefault="00445711" w:rsidP="00445711">
      <w:pPr>
        <w:pStyle w:val="ListParagraph"/>
        <w:numPr>
          <w:ilvl w:val="0"/>
          <w:numId w:val="39"/>
        </w:numPr>
        <w:rPr>
          <w:rFonts w:ascii="Arial" w:hAnsi="Arial" w:cs="Arial"/>
          <w:noProof/>
          <w:sz w:val="18"/>
          <w:szCs w:val="18"/>
        </w:rPr>
      </w:pPr>
      <w:r w:rsidRPr="009B1B25">
        <w:rPr>
          <w:rFonts w:ascii="Arial" w:eastAsia="Times New Roman" w:hAnsi="Arial" w:cs="Arial"/>
          <w:i/>
          <w:color w:val="595959" w:themeColor="text1" w:themeTint="A6"/>
          <w:sz w:val="18"/>
          <w:szCs w:val="18"/>
        </w:rPr>
        <w:t>Array type:</w:t>
      </w:r>
      <w:r w:rsidRPr="00DE50F2">
        <w:rPr>
          <w:rFonts w:ascii="Arial" w:hAnsi="Arial" w:cs="Arial"/>
          <w:noProof/>
          <w:sz w:val="18"/>
          <w:szCs w:val="18"/>
        </w:rPr>
        <w:t xml:space="preserve"> </w:t>
      </w:r>
      <w:r>
        <w:rPr>
          <w:rFonts w:ascii="Arial" w:hAnsi="Arial" w:cs="Arial"/>
          <w:noProof/>
          <w:sz w:val="18"/>
          <w:szCs w:val="18"/>
        </w:rPr>
        <w:t>Select</w:t>
      </w:r>
      <w:r w:rsidRPr="00DE50F2">
        <w:rPr>
          <w:rFonts w:ascii="Arial" w:hAnsi="Arial" w:cs="Arial"/>
          <w:noProof/>
          <w:sz w:val="18"/>
          <w:szCs w:val="18"/>
        </w:rPr>
        <w:t xml:space="preserve"> primary filer </w:t>
      </w:r>
      <w:r>
        <w:rPr>
          <w:rFonts w:ascii="Arial" w:hAnsi="Arial" w:cs="Arial"/>
          <w:noProof/>
          <w:sz w:val="18"/>
          <w:szCs w:val="18"/>
        </w:rPr>
        <w:t>if</w:t>
      </w:r>
      <w:r w:rsidRPr="00DE50F2">
        <w:rPr>
          <w:rFonts w:ascii="Arial" w:hAnsi="Arial" w:cs="Arial"/>
          <w:noProof/>
          <w:sz w:val="18"/>
          <w:szCs w:val="18"/>
        </w:rPr>
        <w:t xml:space="preserve"> creating vfiler on the </w:t>
      </w:r>
      <w:r>
        <w:rPr>
          <w:rFonts w:ascii="Arial" w:hAnsi="Arial" w:cs="Arial"/>
          <w:noProof/>
          <w:sz w:val="18"/>
          <w:szCs w:val="18"/>
        </w:rPr>
        <w:t>shared</w:t>
      </w:r>
      <w:r w:rsidRPr="00DE50F2">
        <w:rPr>
          <w:rFonts w:ascii="Arial" w:hAnsi="Arial" w:cs="Arial"/>
          <w:noProof/>
          <w:sz w:val="18"/>
          <w:szCs w:val="18"/>
        </w:rPr>
        <w:t xml:space="preserve"> filer. </w:t>
      </w:r>
      <w:r>
        <w:rPr>
          <w:rFonts w:ascii="Arial" w:hAnsi="Arial" w:cs="Arial"/>
          <w:noProof/>
          <w:sz w:val="18"/>
          <w:szCs w:val="18"/>
        </w:rPr>
        <w:t>Select Secondary Filer if creating vfiler on backup filer.</w:t>
      </w:r>
    </w:p>
    <w:p w14:paraId="079587B8" w14:textId="77777777" w:rsidR="00445711" w:rsidRPr="009E6D92" w:rsidRDefault="00445711" w:rsidP="00445711">
      <w:pPr>
        <w:pStyle w:val="ListParagraph"/>
        <w:numPr>
          <w:ilvl w:val="0"/>
          <w:numId w:val="39"/>
        </w:numPr>
        <w:rPr>
          <w:rFonts w:ascii="Arial" w:hAnsi="Arial" w:cs="Arial"/>
          <w:noProof/>
          <w:sz w:val="18"/>
          <w:szCs w:val="18"/>
        </w:rPr>
      </w:pPr>
      <w:r w:rsidRPr="009B1B25">
        <w:rPr>
          <w:rFonts w:ascii="Arial" w:eastAsia="Times New Roman" w:hAnsi="Arial" w:cs="Arial"/>
          <w:i/>
          <w:color w:val="595959" w:themeColor="text1" w:themeTint="A6"/>
          <w:sz w:val="18"/>
          <w:szCs w:val="18"/>
        </w:rPr>
        <w:t>Primary Array:</w:t>
      </w:r>
      <w:r w:rsidRPr="00DE50F2">
        <w:rPr>
          <w:rFonts w:ascii="Arial" w:hAnsi="Arial" w:cs="Arial"/>
          <w:noProof/>
          <w:sz w:val="18"/>
          <w:szCs w:val="18"/>
        </w:rPr>
        <w:t xml:space="preserve"> We have to slect the filer in  which we creating the vfiler. If we select the filer</w:t>
      </w:r>
      <w:r>
        <w:rPr>
          <w:rFonts w:ascii="Arial" w:hAnsi="Arial" w:cs="Arial"/>
          <w:noProof/>
          <w:sz w:val="18"/>
          <w:szCs w:val="18"/>
        </w:rPr>
        <w:t xml:space="preserve"> it will automatically populate</w:t>
      </w:r>
      <w:r w:rsidRPr="00DE50F2">
        <w:rPr>
          <w:rFonts w:ascii="Arial" w:hAnsi="Arial" w:cs="Arial"/>
          <w:noProof/>
          <w:sz w:val="18"/>
          <w:szCs w:val="18"/>
        </w:rPr>
        <w:t xml:space="preserve"> </w:t>
      </w:r>
      <w:r>
        <w:rPr>
          <w:rFonts w:ascii="Arial" w:hAnsi="Arial" w:cs="Arial"/>
          <w:noProof/>
          <w:sz w:val="18"/>
          <w:szCs w:val="18"/>
        </w:rPr>
        <w:t>available aggregates</w:t>
      </w:r>
      <w:r w:rsidRPr="00DE50F2">
        <w:rPr>
          <w:rFonts w:ascii="Arial" w:hAnsi="Arial" w:cs="Arial"/>
          <w:noProof/>
          <w:sz w:val="18"/>
          <w:szCs w:val="18"/>
        </w:rPr>
        <w:t xml:space="preserve"> </w:t>
      </w:r>
      <w:r>
        <w:rPr>
          <w:rFonts w:ascii="Arial" w:hAnsi="Arial" w:cs="Arial"/>
          <w:noProof/>
          <w:sz w:val="18"/>
          <w:szCs w:val="18"/>
        </w:rPr>
        <w:t>on</w:t>
      </w:r>
      <w:r w:rsidRPr="00DE50F2">
        <w:rPr>
          <w:rFonts w:ascii="Arial" w:hAnsi="Arial" w:cs="Arial"/>
          <w:noProof/>
          <w:sz w:val="18"/>
          <w:szCs w:val="18"/>
        </w:rPr>
        <w:t xml:space="preserve"> the filer in Vfiler aggregate </w:t>
      </w:r>
      <w:r>
        <w:rPr>
          <w:rFonts w:ascii="Arial" w:hAnsi="Arial" w:cs="Arial"/>
          <w:noProof/>
          <w:sz w:val="18"/>
          <w:szCs w:val="18"/>
        </w:rPr>
        <w:t>field</w:t>
      </w:r>
      <w:r w:rsidRPr="00DE50F2">
        <w:rPr>
          <w:rFonts w:ascii="Arial" w:hAnsi="Arial" w:cs="Arial"/>
          <w:noProof/>
          <w:sz w:val="18"/>
          <w:szCs w:val="18"/>
        </w:rPr>
        <w:t xml:space="preserve">. </w:t>
      </w:r>
    </w:p>
    <w:p w14:paraId="0E845F69" w14:textId="77777777" w:rsidR="00445711" w:rsidRPr="00DE50F2" w:rsidRDefault="00445711" w:rsidP="00445711">
      <w:pPr>
        <w:pStyle w:val="ListParagraph"/>
        <w:numPr>
          <w:ilvl w:val="0"/>
          <w:numId w:val="39"/>
        </w:numPr>
        <w:rPr>
          <w:rFonts w:ascii="Arial" w:hAnsi="Arial" w:cs="Arial"/>
          <w:noProof/>
          <w:sz w:val="18"/>
          <w:szCs w:val="18"/>
        </w:rPr>
      </w:pPr>
      <w:r w:rsidRPr="009B1B25">
        <w:rPr>
          <w:rFonts w:ascii="Arial" w:eastAsia="Times New Roman" w:hAnsi="Arial" w:cs="Arial"/>
          <w:i/>
          <w:color w:val="595959" w:themeColor="text1" w:themeTint="A6"/>
          <w:sz w:val="18"/>
          <w:szCs w:val="18"/>
        </w:rPr>
        <w:t xml:space="preserve">Primary </w:t>
      </w:r>
      <w:proofErr w:type="spellStart"/>
      <w:r w:rsidRPr="009B1B25">
        <w:rPr>
          <w:rFonts w:ascii="Arial" w:eastAsia="Times New Roman" w:hAnsi="Arial" w:cs="Arial"/>
          <w:i/>
          <w:color w:val="595959" w:themeColor="text1" w:themeTint="A6"/>
          <w:sz w:val="18"/>
          <w:szCs w:val="18"/>
        </w:rPr>
        <w:t>Vfiler</w:t>
      </w:r>
      <w:proofErr w:type="spellEnd"/>
      <w:r w:rsidRPr="009B1B25">
        <w:rPr>
          <w:rFonts w:ascii="Arial" w:eastAsia="Times New Roman" w:hAnsi="Arial" w:cs="Arial"/>
          <w:i/>
          <w:color w:val="595959" w:themeColor="text1" w:themeTint="A6"/>
          <w:sz w:val="18"/>
          <w:szCs w:val="18"/>
        </w:rPr>
        <w:t xml:space="preserve">: </w:t>
      </w:r>
      <w:r>
        <w:rPr>
          <w:rFonts w:ascii="Arial" w:hAnsi="Arial" w:cs="Arial"/>
          <w:noProof/>
          <w:sz w:val="18"/>
          <w:szCs w:val="18"/>
        </w:rPr>
        <w:t>Input the vfiler name</w:t>
      </w:r>
      <w:r w:rsidRPr="00DE50F2">
        <w:rPr>
          <w:rFonts w:ascii="Arial" w:hAnsi="Arial" w:cs="Arial"/>
          <w:noProof/>
          <w:sz w:val="18"/>
          <w:szCs w:val="18"/>
        </w:rPr>
        <w:t xml:space="preserve"> which </w:t>
      </w:r>
      <w:r>
        <w:rPr>
          <w:rFonts w:ascii="Arial" w:hAnsi="Arial" w:cs="Arial"/>
          <w:noProof/>
          <w:sz w:val="18"/>
          <w:szCs w:val="18"/>
        </w:rPr>
        <w:t>you</w:t>
      </w:r>
      <w:r w:rsidRPr="00DE50F2">
        <w:rPr>
          <w:rFonts w:ascii="Arial" w:hAnsi="Arial" w:cs="Arial"/>
          <w:noProof/>
          <w:sz w:val="18"/>
          <w:szCs w:val="18"/>
        </w:rPr>
        <w:t xml:space="preserve"> are creating.</w:t>
      </w:r>
    </w:p>
    <w:p w14:paraId="074CF027" w14:textId="77777777" w:rsidR="00445711" w:rsidRPr="009E6D92" w:rsidRDefault="00445711" w:rsidP="00445711">
      <w:pPr>
        <w:pStyle w:val="ListParagraph"/>
        <w:numPr>
          <w:ilvl w:val="0"/>
          <w:numId w:val="39"/>
        </w:numPr>
        <w:rPr>
          <w:rFonts w:ascii="Arial" w:hAnsi="Arial" w:cs="Arial"/>
          <w:noProof/>
          <w:sz w:val="18"/>
          <w:szCs w:val="18"/>
        </w:rPr>
      </w:pPr>
      <w:proofErr w:type="spellStart"/>
      <w:r w:rsidRPr="009B1B25">
        <w:rPr>
          <w:rFonts w:ascii="Arial" w:eastAsia="Times New Roman" w:hAnsi="Arial" w:cs="Arial"/>
          <w:i/>
          <w:color w:val="595959" w:themeColor="text1" w:themeTint="A6"/>
          <w:sz w:val="18"/>
          <w:szCs w:val="18"/>
        </w:rPr>
        <w:t>Vfiler</w:t>
      </w:r>
      <w:proofErr w:type="spellEnd"/>
      <w:r w:rsidRPr="009B1B25">
        <w:rPr>
          <w:rFonts w:ascii="Arial" w:eastAsia="Times New Roman" w:hAnsi="Arial" w:cs="Arial"/>
          <w:i/>
          <w:color w:val="595959" w:themeColor="text1" w:themeTint="A6"/>
          <w:sz w:val="18"/>
          <w:szCs w:val="18"/>
        </w:rPr>
        <w:t xml:space="preserve"> Interface:</w:t>
      </w:r>
      <w:r w:rsidRPr="00DE50F2">
        <w:rPr>
          <w:rFonts w:ascii="Arial" w:hAnsi="Arial" w:cs="Arial"/>
          <w:noProof/>
          <w:sz w:val="18"/>
          <w:szCs w:val="18"/>
        </w:rPr>
        <w:t xml:space="preserve"> We have to select the Vlan in which we are tagging our Vfiler to the Vlan. Before selecting the Vlan we need to verify the VLAN </w:t>
      </w:r>
      <w:r>
        <w:rPr>
          <w:rFonts w:ascii="Arial" w:hAnsi="Arial" w:cs="Arial"/>
          <w:noProof/>
          <w:sz w:val="18"/>
          <w:szCs w:val="18"/>
        </w:rPr>
        <w:t>exists on the filer.</w:t>
      </w:r>
    </w:p>
    <w:p w14:paraId="2DA5B3B4" w14:textId="77777777" w:rsidR="00445711" w:rsidRPr="00DE50F2" w:rsidRDefault="00445711" w:rsidP="00445711">
      <w:pPr>
        <w:pStyle w:val="ListParagraph"/>
        <w:numPr>
          <w:ilvl w:val="0"/>
          <w:numId w:val="39"/>
        </w:numPr>
        <w:rPr>
          <w:rFonts w:ascii="Arial" w:hAnsi="Arial" w:cs="Arial"/>
          <w:noProof/>
          <w:sz w:val="18"/>
          <w:szCs w:val="18"/>
        </w:rPr>
      </w:pPr>
      <w:proofErr w:type="spellStart"/>
      <w:r w:rsidRPr="009B1B25">
        <w:rPr>
          <w:rFonts w:ascii="Arial" w:eastAsia="Times New Roman" w:hAnsi="Arial" w:cs="Arial"/>
          <w:i/>
          <w:color w:val="595959" w:themeColor="text1" w:themeTint="A6"/>
          <w:sz w:val="18"/>
          <w:szCs w:val="18"/>
        </w:rPr>
        <w:t>Vifler</w:t>
      </w:r>
      <w:proofErr w:type="spellEnd"/>
      <w:r w:rsidRPr="009B1B25">
        <w:rPr>
          <w:rFonts w:ascii="Arial" w:eastAsia="Times New Roman" w:hAnsi="Arial" w:cs="Arial"/>
          <w:i/>
          <w:color w:val="595959" w:themeColor="text1" w:themeTint="A6"/>
          <w:sz w:val="18"/>
          <w:szCs w:val="18"/>
        </w:rPr>
        <w:t xml:space="preserve"> IP and </w:t>
      </w:r>
      <w:proofErr w:type="spellStart"/>
      <w:r w:rsidRPr="009B1B25">
        <w:rPr>
          <w:rFonts w:ascii="Arial" w:eastAsia="Times New Roman" w:hAnsi="Arial" w:cs="Arial"/>
          <w:i/>
          <w:color w:val="595959" w:themeColor="text1" w:themeTint="A6"/>
          <w:sz w:val="18"/>
          <w:szCs w:val="18"/>
        </w:rPr>
        <w:t>Vfiler</w:t>
      </w:r>
      <w:proofErr w:type="spellEnd"/>
      <w:r w:rsidRPr="009B1B25">
        <w:rPr>
          <w:rFonts w:ascii="Arial" w:eastAsia="Times New Roman" w:hAnsi="Arial" w:cs="Arial"/>
          <w:i/>
          <w:color w:val="595959" w:themeColor="text1" w:themeTint="A6"/>
          <w:sz w:val="18"/>
          <w:szCs w:val="18"/>
        </w:rPr>
        <w:t xml:space="preserve"> Netmask:</w:t>
      </w:r>
      <w:r>
        <w:rPr>
          <w:rFonts w:ascii="Arial" w:hAnsi="Arial" w:cs="Arial"/>
          <w:noProof/>
          <w:sz w:val="18"/>
          <w:szCs w:val="18"/>
        </w:rPr>
        <w:t xml:space="preserve"> Input these details</w:t>
      </w:r>
      <w:r w:rsidRPr="00DE50F2">
        <w:rPr>
          <w:rFonts w:ascii="Arial" w:hAnsi="Arial" w:cs="Arial"/>
          <w:noProof/>
          <w:sz w:val="18"/>
          <w:szCs w:val="18"/>
        </w:rPr>
        <w:t xml:space="preserve"> from the banana Request which </w:t>
      </w:r>
      <w:r>
        <w:rPr>
          <w:rFonts w:ascii="Arial" w:hAnsi="Arial" w:cs="Arial"/>
          <w:noProof/>
          <w:sz w:val="18"/>
          <w:szCs w:val="18"/>
        </w:rPr>
        <w:t>was raised</w:t>
      </w:r>
      <w:r w:rsidRPr="00DE50F2">
        <w:rPr>
          <w:rFonts w:ascii="Arial" w:hAnsi="Arial" w:cs="Arial"/>
          <w:noProof/>
          <w:sz w:val="18"/>
          <w:szCs w:val="18"/>
        </w:rPr>
        <w:t>.</w:t>
      </w:r>
    </w:p>
    <w:p w14:paraId="48EBC852" w14:textId="77777777" w:rsidR="00445711" w:rsidRPr="00DE50F2" w:rsidRDefault="00445711" w:rsidP="00445711">
      <w:pPr>
        <w:pStyle w:val="ListParagraph"/>
        <w:numPr>
          <w:ilvl w:val="0"/>
          <w:numId w:val="39"/>
        </w:numPr>
        <w:rPr>
          <w:rFonts w:ascii="Arial" w:hAnsi="Arial" w:cs="Arial"/>
          <w:noProof/>
          <w:sz w:val="18"/>
          <w:szCs w:val="18"/>
        </w:rPr>
      </w:pPr>
      <w:proofErr w:type="spellStart"/>
      <w:r w:rsidRPr="009B1B25">
        <w:rPr>
          <w:rFonts w:ascii="Arial" w:eastAsia="Times New Roman" w:hAnsi="Arial" w:cs="Arial"/>
          <w:i/>
          <w:color w:val="595959" w:themeColor="text1" w:themeTint="A6"/>
          <w:sz w:val="18"/>
          <w:szCs w:val="18"/>
        </w:rPr>
        <w:t>Vfiler</w:t>
      </w:r>
      <w:proofErr w:type="spellEnd"/>
      <w:r w:rsidRPr="009B1B25">
        <w:rPr>
          <w:rFonts w:ascii="Arial" w:eastAsia="Times New Roman" w:hAnsi="Arial" w:cs="Arial"/>
          <w:i/>
          <w:color w:val="595959" w:themeColor="text1" w:themeTint="A6"/>
          <w:sz w:val="18"/>
          <w:szCs w:val="18"/>
        </w:rPr>
        <w:t xml:space="preserve"> </w:t>
      </w:r>
      <w:proofErr w:type="spellStart"/>
      <w:r w:rsidRPr="009B1B25">
        <w:rPr>
          <w:rFonts w:ascii="Arial" w:eastAsia="Times New Roman" w:hAnsi="Arial" w:cs="Arial"/>
          <w:i/>
          <w:color w:val="595959" w:themeColor="text1" w:themeTint="A6"/>
          <w:sz w:val="18"/>
          <w:szCs w:val="18"/>
        </w:rPr>
        <w:t>IPspace</w:t>
      </w:r>
      <w:proofErr w:type="spellEnd"/>
      <w:r w:rsidRPr="009B1B25">
        <w:rPr>
          <w:rFonts w:ascii="Arial" w:eastAsia="Times New Roman" w:hAnsi="Arial" w:cs="Arial"/>
          <w:i/>
          <w:color w:val="595959" w:themeColor="text1" w:themeTint="A6"/>
          <w:sz w:val="18"/>
          <w:szCs w:val="18"/>
        </w:rPr>
        <w:t>:</w:t>
      </w:r>
      <w:r w:rsidRPr="00DE50F2">
        <w:rPr>
          <w:rFonts w:ascii="Arial" w:hAnsi="Arial" w:cs="Arial"/>
          <w:noProof/>
          <w:sz w:val="18"/>
          <w:szCs w:val="18"/>
        </w:rPr>
        <w:t xml:space="preserve"> </w:t>
      </w:r>
      <w:r>
        <w:rPr>
          <w:rFonts w:ascii="Arial" w:hAnsi="Arial" w:cs="Arial"/>
          <w:noProof/>
          <w:sz w:val="18"/>
          <w:szCs w:val="18"/>
        </w:rPr>
        <w:t>once the</w:t>
      </w:r>
      <w:r w:rsidRPr="00DE50F2">
        <w:rPr>
          <w:rFonts w:ascii="Arial" w:hAnsi="Arial" w:cs="Arial"/>
          <w:noProof/>
          <w:sz w:val="18"/>
          <w:szCs w:val="18"/>
        </w:rPr>
        <w:t xml:space="preserve"> Vfiler interface </w:t>
      </w:r>
      <w:r>
        <w:rPr>
          <w:rFonts w:ascii="Arial" w:hAnsi="Arial" w:cs="Arial"/>
          <w:noProof/>
          <w:sz w:val="18"/>
          <w:szCs w:val="18"/>
        </w:rPr>
        <w:t>is selected in the previous step it will automatically populate</w:t>
      </w:r>
      <w:r w:rsidRPr="00DE50F2">
        <w:rPr>
          <w:rFonts w:ascii="Arial" w:hAnsi="Arial" w:cs="Arial"/>
          <w:noProof/>
          <w:sz w:val="18"/>
          <w:szCs w:val="18"/>
        </w:rPr>
        <w:t xml:space="preserve"> the IP space</w:t>
      </w:r>
    </w:p>
    <w:p w14:paraId="1870DA04" w14:textId="098EC4B6" w:rsidR="00445711" w:rsidRPr="00DE50F2" w:rsidRDefault="00445711" w:rsidP="00445711">
      <w:pPr>
        <w:pStyle w:val="ListParagraph"/>
        <w:numPr>
          <w:ilvl w:val="0"/>
          <w:numId w:val="39"/>
        </w:numPr>
        <w:rPr>
          <w:rFonts w:ascii="Arial" w:hAnsi="Arial" w:cs="Arial"/>
          <w:noProof/>
          <w:sz w:val="18"/>
          <w:szCs w:val="18"/>
        </w:rPr>
      </w:pPr>
      <w:r w:rsidRPr="009B1B25">
        <w:rPr>
          <w:rFonts w:ascii="Arial" w:eastAsia="Times New Roman" w:hAnsi="Arial" w:cs="Arial"/>
          <w:i/>
          <w:color w:val="595959" w:themeColor="text1" w:themeTint="A6"/>
          <w:sz w:val="18"/>
          <w:szCs w:val="18"/>
        </w:rPr>
        <w:t>DNS Environment:</w:t>
      </w:r>
      <w:r w:rsidRPr="00DE50F2">
        <w:rPr>
          <w:rFonts w:ascii="Arial" w:hAnsi="Arial" w:cs="Arial"/>
          <w:noProof/>
          <w:sz w:val="18"/>
          <w:szCs w:val="18"/>
        </w:rPr>
        <w:t xml:space="preserve"> </w:t>
      </w:r>
      <w:r>
        <w:rPr>
          <w:rFonts w:ascii="Arial" w:hAnsi="Arial" w:cs="Arial"/>
          <w:noProof/>
          <w:sz w:val="18"/>
          <w:szCs w:val="18"/>
        </w:rPr>
        <w:t>Select based on filer location and module/environment.</w:t>
      </w:r>
      <w:ins w:id="132" w:author="Microsoft Office User" w:date="2017-08-31T14:20:00Z">
        <w:r w:rsidR="00BA0D44">
          <w:rPr>
            <w:rFonts w:ascii="Arial" w:hAnsi="Arial" w:cs="Arial"/>
            <w:noProof/>
            <w:sz w:val="18"/>
            <w:szCs w:val="18"/>
          </w:rPr>
          <w:t xml:space="preserve"> DO NOT select different site/module DNS.</w:t>
        </w:r>
      </w:ins>
    </w:p>
    <w:p w14:paraId="3C689855" w14:textId="77777777" w:rsidR="00445711" w:rsidRPr="009E6D92" w:rsidRDefault="00445711" w:rsidP="00445711">
      <w:pPr>
        <w:pStyle w:val="ListParagraph"/>
        <w:numPr>
          <w:ilvl w:val="0"/>
          <w:numId w:val="39"/>
        </w:numPr>
        <w:rPr>
          <w:noProof/>
          <w:sz w:val="20"/>
          <w:szCs w:val="20"/>
        </w:rPr>
      </w:pPr>
      <w:r w:rsidRPr="009B1B25">
        <w:rPr>
          <w:rFonts w:ascii="Arial" w:eastAsia="Times New Roman" w:hAnsi="Arial" w:cs="Arial"/>
          <w:i/>
          <w:color w:val="595959" w:themeColor="text1" w:themeTint="A6"/>
          <w:sz w:val="18"/>
          <w:szCs w:val="18"/>
        </w:rPr>
        <w:t xml:space="preserve">DNS Domain &amp; DNS </w:t>
      </w:r>
      <w:proofErr w:type="gramStart"/>
      <w:r w:rsidRPr="009B1B25">
        <w:rPr>
          <w:rFonts w:ascii="Arial" w:eastAsia="Times New Roman" w:hAnsi="Arial" w:cs="Arial"/>
          <w:i/>
          <w:color w:val="595959" w:themeColor="text1" w:themeTint="A6"/>
          <w:sz w:val="18"/>
          <w:szCs w:val="18"/>
        </w:rPr>
        <w:t>server :</w:t>
      </w:r>
      <w:proofErr w:type="gramEnd"/>
      <w:r w:rsidRPr="00DE50F2">
        <w:rPr>
          <w:rFonts w:ascii="Arial" w:hAnsi="Arial" w:cs="Arial"/>
          <w:noProof/>
          <w:sz w:val="18"/>
          <w:szCs w:val="18"/>
        </w:rPr>
        <w:t xml:space="preserve"> </w:t>
      </w:r>
      <w:r>
        <w:rPr>
          <w:rFonts w:ascii="Arial" w:hAnsi="Arial" w:cs="Arial"/>
          <w:noProof/>
          <w:sz w:val="18"/>
          <w:szCs w:val="18"/>
        </w:rPr>
        <w:t>A</w:t>
      </w:r>
      <w:r w:rsidRPr="00DE50F2">
        <w:rPr>
          <w:rFonts w:ascii="Arial" w:hAnsi="Arial" w:cs="Arial"/>
          <w:noProof/>
          <w:sz w:val="18"/>
          <w:szCs w:val="18"/>
        </w:rPr>
        <w:t xml:space="preserve">utomatically populates </w:t>
      </w:r>
      <w:r w:rsidRPr="009B1B25">
        <w:rPr>
          <w:rFonts w:ascii="Arial" w:eastAsia="Times New Roman" w:hAnsi="Arial" w:cs="Arial"/>
          <w:i/>
          <w:color w:val="595959" w:themeColor="text1" w:themeTint="A6"/>
          <w:sz w:val="18"/>
          <w:szCs w:val="18"/>
        </w:rPr>
        <w:t>DNS domain</w:t>
      </w:r>
      <w:r w:rsidRPr="00DE50F2">
        <w:rPr>
          <w:rFonts w:ascii="Arial" w:hAnsi="Arial" w:cs="Arial"/>
          <w:noProof/>
          <w:sz w:val="18"/>
          <w:szCs w:val="18"/>
        </w:rPr>
        <w:t xml:space="preserve"> and </w:t>
      </w:r>
      <w:r w:rsidRPr="009B1B25">
        <w:rPr>
          <w:rFonts w:ascii="Arial" w:eastAsia="Times New Roman" w:hAnsi="Arial" w:cs="Arial"/>
          <w:i/>
          <w:color w:val="595959" w:themeColor="text1" w:themeTint="A6"/>
          <w:sz w:val="18"/>
          <w:szCs w:val="18"/>
        </w:rPr>
        <w:t>DNS server</w:t>
      </w:r>
      <w:r>
        <w:rPr>
          <w:rFonts w:ascii="Arial" w:hAnsi="Arial" w:cs="Arial"/>
          <w:noProof/>
          <w:color w:val="FF0000"/>
          <w:sz w:val="18"/>
          <w:szCs w:val="18"/>
        </w:rPr>
        <w:t xml:space="preserve"> </w:t>
      </w:r>
      <w:r>
        <w:rPr>
          <w:rFonts w:ascii="Arial" w:hAnsi="Arial" w:cs="Arial"/>
          <w:noProof/>
          <w:sz w:val="18"/>
          <w:szCs w:val="18"/>
        </w:rPr>
        <w:t>once the DNS Environment is selected.</w:t>
      </w:r>
    </w:p>
    <w:p w14:paraId="13A8B64B" w14:textId="77777777" w:rsidR="00445711" w:rsidRPr="004253E7" w:rsidRDefault="00445711" w:rsidP="00445711">
      <w:pPr>
        <w:pStyle w:val="NormalWeb"/>
        <w:spacing w:before="0" w:beforeAutospacing="0" w:after="0" w:afterAutospacing="0"/>
        <w:ind w:left="720"/>
        <w:rPr>
          <w:rFonts w:ascii="Arial" w:hAnsi="Arial" w:cs="Arial"/>
          <w:color w:val="595959" w:themeColor="text1" w:themeTint="A6"/>
          <w:sz w:val="20"/>
          <w:szCs w:val="20"/>
        </w:rPr>
      </w:pPr>
    </w:p>
    <w:p w14:paraId="4A6624AD" w14:textId="77777777" w:rsidR="00445711" w:rsidRPr="009336F5" w:rsidRDefault="00445711" w:rsidP="00445711">
      <w:pPr>
        <w:pStyle w:val="NormalWeb"/>
        <w:spacing w:before="0" w:beforeAutospacing="0" w:after="0" w:afterAutospacing="0"/>
        <w:ind w:left="720"/>
        <w:rPr>
          <w:rFonts w:ascii="Arial" w:hAnsi="Arial" w:cs="Arial"/>
          <w:color w:val="595959" w:themeColor="text1" w:themeTint="A6"/>
          <w:sz w:val="20"/>
          <w:szCs w:val="20"/>
        </w:rPr>
      </w:pPr>
      <w:r w:rsidRPr="00882C4B">
        <w:rPr>
          <w:rFonts w:ascii="Arial" w:hAnsi="Arial" w:cs="Arial"/>
          <w:noProof/>
          <w:color w:val="595959" w:themeColor="text1" w:themeTint="A6"/>
          <w:sz w:val="20"/>
          <w:szCs w:val="20"/>
        </w:rPr>
        <w:lastRenderedPageBreak/>
        <w:drawing>
          <wp:inline distT="0" distB="0" distL="0" distR="0" wp14:anchorId="5098B35B" wp14:editId="0D258699">
            <wp:extent cx="4143035" cy="444391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0869" cy="4495219"/>
                    </a:xfrm>
                    <a:prstGeom prst="rect">
                      <a:avLst/>
                    </a:prstGeom>
                    <a:noFill/>
                    <a:ln>
                      <a:noFill/>
                    </a:ln>
                  </pic:spPr>
                </pic:pic>
              </a:graphicData>
            </a:graphic>
          </wp:inline>
        </w:drawing>
      </w:r>
    </w:p>
    <w:p w14:paraId="4B99DAFC"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rPr>
      </w:pPr>
    </w:p>
    <w:p w14:paraId="6872E317" w14:textId="77777777" w:rsidR="00445711" w:rsidRPr="009336F5" w:rsidRDefault="00445711" w:rsidP="00445711">
      <w:pPr>
        <w:pStyle w:val="ListParagraph"/>
        <w:numPr>
          <w:ilvl w:val="0"/>
          <w:numId w:val="24"/>
        </w:numPr>
        <w:spacing w:after="200" w:line="276" w:lineRule="auto"/>
        <w:rPr>
          <w:rFonts w:ascii="Arial" w:hAnsi="Arial" w:cs="Arial"/>
          <w:color w:val="595959" w:themeColor="text1" w:themeTint="A6"/>
          <w:sz w:val="20"/>
          <w:szCs w:val="20"/>
        </w:rPr>
      </w:pPr>
      <w:r w:rsidRPr="009336F5">
        <w:rPr>
          <w:rFonts w:ascii="Arial" w:hAnsi="Arial" w:cs="Arial"/>
          <w:color w:val="595959" w:themeColor="text1" w:themeTint="A6"/>
          <w:sz w:val="20"/>
          <w:szCs w:val="20"/>
        </w:rPr>
        <w:t xml:space="preserve">If, there is an existing </w:t>
      </w:r>
      <w:proofErr w:type="spellStart"/>
      <w:r w:rsidRPr="009336F5">
        <w:rPr>
          <w:rFonts w:ascii="Arial" w:hAnsi="Arial" w:cs="Arial"/>
          <w:color w:val="595959" w:themeColor="text1" w:themeTint="A6"/>
          <w:sz w:val="20"/>
          <w:szCs w:val="20"/>
        </w:rPr>
        <w:t>vfiler</w:t>
      </w:r>
      <w:proofErr w:type="spellEnd"/>
      <w:r w:rsidRPr="009336F5">
        <w:rPr>
          <w:rFonts w:ascii="Arial" w:hAnsi="Arial" w:cs="Arial"/>
          <w:color w:val="595959" w:themeColor="text1" w:themeTint="A6"/>
          <w:sz w:val="20"/>
          <w:szCs w:val="20"/>
        </w:rPr>
        <w:t xml:space="preserve"> given, proceed to enter the other details as below.</w:t>
      </w:r>
    </w:p>
    <w:p w14:paraId="1A7ED8A0" w14:textId="77777777" w:rsidR="00445711" w:rsidRPr="00882C4B" w:rsidRDefault="00445711" w:rsidP="00445711">
      <w:pPr>
        <w:numPr>
          <w:ilvl w:val="0"/>
          <w:numId w:val="21"/>
        </w:numPr>
        <w:spacing w:after="200" w:line="276" w:lineRule="auto"/>
        <w:rPr>
          <w:rFonts w:cs="Arial"/>
          <w:color w:val="595959" w:themeColor="text1" w:themeTint="A6"/>
          <w:szCs w:val="20"/>
        </w:rPr>
      </w:pPr>
      <w:r w:rsidRPr="00882C4B">
        <w:rPr>
          <w:rFonts w:cs="Arial"/>
          <w:color w:val="595959" w:themeColor="text1" w:themeTint="A6"/>
          <w:szCs w:val="20"/>
        </w:rPr>
        <w:t xml:space="preserve">Choose the </w:t>
      </w:r>
      <w:proofErr w:type="spellStart"/>
      <w:r w:rsidRPr="00882C4B">
        <w:rPr>
          <w:rFonts w:cs="Arial"/>
          <w:color w:val="595959" w:themeColor="text1" w:themeTint="A6"/>
          <w:szCs w:val="20"/>
        </w:rPr>
        <w:t>aggr</w:t>
      </w:r>
      <w:proofErr w:type="spellEnd"/>
      <w:r w:rsidRPr="00882C4B">
        <w:rPr>
          <w:rFonts w:cs="Arial"/>
          <w:color w:val="595959" w:themeColor="text1" w:themeTint="A6"/>
          <w:szCs w:val="20"/>
        </w:rPr>
        <w:t>, enter the volume name, size and host names that need to be given RW/RO permissions as below.</w:t>
      </w:r>
      <w:r>
        <w:rPr>
          <w:rFonts w:cs="Arial"/>
          <w:color w:val="595959" w:themeColor="text1" w:themeTint="A6"/>
          <w:szCs w:val="20"/>
        </w:rPr>
        <w:t xml:space="preserve"> </w:t>
      </w:r>
    </w:p>
    <w:p w14:paraId="0F4941DA" w14:textId="77777777" w:rsidR="00445711" w:rsidRPr="00882C4B" w:rsidRDefault="00445711" w:rsidP="00445711">
      <w:pPr>
        <w:numPr>
          <w:ilvl w:val="0"/>
          <w:numId w:val="21"/>
        </w:numPr>
        <w:spacing w:after="200" w:line="276" w:lineRule="auto"/>
        <w:rPr>
          <w:rFonts w:cs="Arial"/>
          <w:color w:val="595959" w:themeColor="text1" w:themeTint="A6"/>
          <w:szCs w:val="20"/>
        </w:rPr>
      </w:pPr>
      <w:r w:rsidRPr="00882C4B">
        <w:rPr>
          <w:rFonts w:cs="Arial"/>
          <w:color w:val="595959" w:themeColor="text1" w:themeTint="A6"/>
          <w:szCs w:val="20"/>
        </w:rPr>
        <w:t xml:space="preserve">Check and uncheck the </w:t>
      </w:r>
      <w:proofErr w:type="spellStart"/>
      <w:r w:rsidRPr="00882C4B">
        <w:rPr>
          <w:rFonts w:cs="Arial"/>
          <w:color w:val="595959" w:themeColor="text1" w:themeTint="A6"/>
          <w:szCs w:val="20"/>
        </w:rPr>
        <w:t>qtrees</w:t>
      </w:r>
      <w:proofErr w:type="spellEnd"/>
      <w:r w:rsidRPr="00882C4B">
        <w:rPr>
          <w:rFonts w:cs="Arial"/>
          <w:color w:val="595959" w:themeColor="text1" w:themeTint="A6"/>
          <w:szCs w:val="20"/>
        </w:rPr>
        <w:t>, which need to be cr</w:t>
      </w:r>
      <w:r>
        <w:rPr>
          <w:rFonts w:cs="Arial"/>
          <w:color w:val="595959" w:themeColor="text1" w:themeTint="A6"/>
          <w:szCs w:val="20"/>
        </w:rPr>
        <w:t>eated, as per the build request</w:t>
      </w:r>
      <w:r w:rsidRPr="0017704B">
        <w:rPr>
          <w:rFonts w:cs="Arial"/>
          <w:color w:val="595959" w:themeColor="text1" w:themeTint="A6"/>
          <w:szCs w:val="20"/>
        </w:rPr>
        <w:t xml:space="preserve"> </w:t>
      </w:r>
      <w:r>
        <w:rPr>
          <w:rFonts w:cs="Arial"/>
          <w:color w:val="595959" w:themeColor="text1" w:themeTint="A6"/>
          <w:szCs w:val="20"/>
        </w:rPr>
        <w:t xml:space="preserve">(Note: If you are adding volumes to existing </w:t>
      </w:r>
      <w:proofErr w:type="spellStart"/>
      <w:r>
        <w:rPr>
          <w:rFonts w:cs="Arial"/>
          <w:color w:val="595959" w:themeColor="text1" w:themeTint="A6"/>
          <w:szCs w:val="20"/>
        </w:rPr>
        <w:t>vfiler</w:t>
      </w:r>
      <w:proofErr w:type="spellEnd"/>
      <w:r>
        <w:rPr>
          <w:rFonts w:cs="Arial"/>
          <w:color w:val="595959" w:themeColor="text1" w:themeTint="A6"/>
          <w:szCs w:val="20"/>
        </w:rPr>
        <w:t xml:space="preserve"> select the relevant volumes/</w:t>
      </w:r>
      <w:proofErr w:type="spellStart"/>
      <w:r>
        <w:rPr>
          <w:rFonts w:cs="Arial"/>
          <w:color w:val="595959" w:themeColor="text1" w:themeTint="A6"/>
          <w:szCs w:val="20"/>
        </w:rPr>
        <w:t>qtree</w:t>
      </w:r>
      <w:proofErr w:type="spellEnd"/>
      <w:r>
        <w:rPr>
          <w:rFonts w:cs="Arial"/>
          <w:color w:val="595959" w:themeColor="text1" w:themeTint="A6"/>
          <w:szCs w:val="20"/>
        </w:rPr>
        <w:t xml:space="preserve"> that need to be created)</w:t>
      </w:r>
    </w:p>
    <w:p w14:paraId="087005DD" w14:textId="77777777" w:rsidR="00445711" w:rsidRPr="00882C4B" w:rsidRDefault="00445711" w:rsidP="00445711">
      <w:pPr>
        <w:rPr>
          <w:rFonts w:cs="Arial"/>
          <w:color w:val="595959" w:themeColor="text1" w:themeTint="A6"/>
          <w:szCs w:val="20"/>
        </w:rPr>
      </w:pPr>
    </w:p>
    <w:p w14:paraId="4C9DB591" w14:textId="77777777" w:rsidR="00445711" w:rsidRDefault="00445711" w:rsidP="00445711">
      <w:pPr>
        <w:ind w:firstLine="720"/>
        <w:rPr>
          <w:rFonts w:cs="Arial"/>
          <w:color w:val="595959" w:themeColor="text1" w:themeTint="A6"/>
          <w:szCs w:val="20"/>
        </w:rPr>
      </w:pPr>
      <w:r w:rsidRPr="00882C4B">
        <w:rPr>
          <w:rFonts w:cs="Arial"/>
          <w:noProof/>
          <w:color w:val="595959" w:themeColor="text1" w:themeTint="A6"/>
          <w:szCs w:val="20"/>
          <w:lang w:val="en-US" w:eastAsia="en-US"/>
        </w:rPr>
        <w:lastRenderedPageBreak/>
        <w:drawing>
          <wp:inline distT="0" distB="0" distL="0" distR="0" wp14:anchorId="73A95B91" wp14:editId="432ACE86">
            <wp:extent cx="3856733" cy="4019369"/>
            <wp:effectExtent l="0" t="0" r="444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5433" cy="4028436"/>
                    </a:xfrm>
                    <a:prstGeom prst="rect">
                      <a:avLst/>
                    </a:prstGeom>
                    <a:noFill/>
                    <a:ln>
                      <a:noFill/>
                    </a:ln>
                  </pic:spPr>
                </pic:pic>
              </a:graphicData>
            </a:graphic>
          </wp:inline>
        </w:drawing>
      </w:r>
    </w:p>
    <w:p w14:paraId="594B640D" w14:textId="77777777" w:rsidR="00445711" w:rsidRPr="00882C4B" w:rsidRDefault="00445711" w:rsidP="00445711">
      <w:pPr>
        <w:ind w:firstLine="720"/>
        <w:rPr>
          <w:rFonts w:cs="Arial"/>
          <w:color w:val="595959" w:themeColor="text1" w:themeTint="A6"/>
          <w:szCs w:val="20"/>
        </w:rPr>
      </w:pPr>
    </w:p>
    <w:p w14:paraId="3C4A2189" w14:textId="77777777" w:rsidR="00445711" w:rsidRDefault="00445711" w:rsidP="00445711">
      <w:pPr>
        <w:numPr>
          <w:ilvl w:val="0"/>
          <w:numId w:val="24"/>
        </w:numPr>
        <w:spacing w:after="200" w:line="276" w:lineRule="auto"/>
        <w:rPr>
          <w:rFonts w:cs="Arial"/>
          <w:color w:val="595959" w:themeColor="text1" w:themeTint="A6"/>
          <w:szCs w:val="20"/>
        </w:rPr>
      </w:pPr>
      <w:r w:rsidRPr="00882C4B">
        <w:rPr>
          <w:rFonts w:cs="Arial"/>
          <w:color w:val="595959" w:themeColor="text1" w:themeTint="A6"/>
          <w:szCs w:val="20"/>
        </w:rPr>
        <w:t xml:space="preserve">Enter the </w:t>
      </w:r>
      <w:proofErr w:type="spellStart"/>
      <w:r w:rsidRPr="00882C4B">
        <w:rPr>
          <w:rFonts w:cs="Arial"/>
          <w:color w:val="595959" w:themeColor="text1" w:themeTint="A6"/>
          <w:szCs w:val="20"/>
        </w:rPr>
        <w:t>snapvault</w:t>
      </w:r>
      <w:proofErr w:type="spellEnd"/>
      <w:r w:rsidRPr="00882C4B">
        <w:rPr>
          <w:rFonts w:cs="Arial"/>
          <w:color w:val="595959" w:themeColor="text1" w:themeTint="A6"/>
          <w:szCs w:val="20"/>
        </w:rPr>
        <w:t xml:space="preserve"> details for the snap volumes: Choose the appropriate backup </w:t>
      </w:r>
      <w:proofErr w:type="spellStart"/>
      <w:r w:rsidRPr="00882C4B">
        <w:rPr>
          <w:rFonts w:cs="Arial"/>
          <w:color w:val="595959" w:themeColor="text1" w:themeTint="A6"/>
          <w:szCs w:val="20"/>
        </w:rPr>
        <w:t>vfiler</w:t>
      </w:r>
      <w:proofErr w:type="spellEnd"/>
      <w:r w:rsidRPr="00882C4B">
        <w:rPr>
          <w:rFonts w:cs="Arial"/>
          <w:color w:val="595959" w:themeColor="text1" w:themeTint="A6"/>
          <w:szCs w:val="20"/>
        </w:rPr>
        <w:t>/filer and retention period details.</w:t>
      </w:r>
    </w:p>
    <w:p w14:paraId="02F5644F" w14:textId="77777777" w:rsidR="00445711" w:rsidRDefault="00445711" w:rsidP="00445711">
      <w:pPr>
        <w:spacing w:after="200" w:line="276" w:lineRule="auto"/>
        <w:ind w:left="720"/>
        <w:rPr>
          <w:rFonts w:cs="Arial"/>
          <w:i/>
          <w:szCs w:val="20"/>
          <w:u w:val="single"/>
        </w:rPr>
      </w:pPr>
      <w:r w:rsidRPr="00553496">
        <w:rPr>
          <w:rFonts w:cs="Arial"/>
          <w:i/>
          <w:szCs w:val="20"/>
          <w:u w:val="single"/>
        </w:rPr>
        <w:t xml:space="preserve">Key points to note while selecting the backup filer: </w:t>
      </w:r>
    </w:p>
    <w:p w14:paraId="1B15CE84" w14:textId="77777777" w:rsidR="00445711" w:rsidRDefault="00445711" w:rsidP="00445711">
      <w:pPr>
        <w:pStyle w:val="ListParagraph"/>
        <w:numPr>
          <w:ilvl w:val="0"/>
          <w:numId w:val="40"/>
        </w:numPr>
        <w:spacing w:after="200" w:line="276" w:lineRule="auto"/>
        <w:rPr>
          <w:rFonts w:ascii="Arial" w:hAnsi="Arial" w:cs="Arial"/>
          <w:color w:val="595959" w:themeColor="text1" w:themeTint="A6"/>
          <w:sz w:val="20"/>
          <w:szCs w:val="20"/>
        </w:rPr>
      </w:pPr>
      <w:r w:rsidRPr="00553496">
        <w:rPr>
          <w:rFonts w:ascii="Arial" w:hAnsi="Arial" w:cs="Arial"/>
          <w:color w:val="595959" w:themeColor="text1" w:themeTint="A6"/>
          <w:sz w:val="20"/>
          <w:szCs w:val="20"/>
        </w:rPr>
        <w:t>The Backup filer should be in the same site/</w:t>
      </w:r>
      <w:proofErr w:type="spellStart"/>
      <w:r w:rsidRPr="00553496">
        <w:rPr>
          <w:rFonts w:ascii="Arial" w:hAnsi="Arial" w:cs="Arial"/>
          <w:color w:val="595959" w:themeColor="text1" w:themeTint="A6"/>
          <w:sz w:val="20"/>
          <w:szCs w:val="20"/>
        </w:rPr>
        <w:t>datacenter</w:t>
      </w:r>
      <w:proofErr w:type="spellEnd"/>
      <w:r w:rsidRPr="00553496">
        <w:rPr>
          <w:rFonts w:ascii="Arial" w:hAnsi="Arial" w:cs="Arial"/>
          <w:color w:val="595959" w:themeColor="text1" w:themeTint="A6"/>
          <w:sz w:val="20"/>
          <w:szCs w:val="20"/>
        </w:rPr>
        <w:t xml:space="preserve"> as the source filer. </w:t>
      </w:r>
    </w:p>
    <w:p w14:paraId="2EA0710D" w14:textId="77777777" w:rsidR="00445711" w:rsidRDefault="00445711" w:rsidP="00445711">
      <w:pPr>
        <w:pStyle w:val="ListParagraph"/>
        <w:numPr>
          <w:ilvl w:val="0"/>
          <w:numId w:val="40"/>
        </w:numPr>
        <w:spacing w:after="200" w:line="276" w:lineRule="auto"/>
        <w:rPr>
          <w:rFonts w:ascii="Arial" w:hAnsi="Arial" w:cs="Arial"/>
          <w:color w:val="595959" w:themeColor="text1" w:themeTint="A6"/>
          <w:sz w:val="20"/>
          <w:szCs w:val="20"/>
        </w:rPr>
      </w:pPr>
      <w:r w:rsidRPr="00553496">
        <w:rPr>
          <w:rFonts w:ascii="Arial" w:hAnsi="Arial" w:cs="Arial"/>
          <w:color w:val="595959" w:themeColor="text1" w:themeTint="A6"/>
          <w:sz w:val="20"/>
          <w:szCs w:val="20"/>
        </w:rPr>
        <w:t xml:space="preserve">Cross site backups should not be configured. </w:t>
      </w:r>
      <w:r>
        <w:rPr>
          <w:rFonts w:ascii="Arial" w:hAnsi="Arial" w:cs="Arial"/>
          <w:color w:val="595959" w:themeColor="text1" w:themeTint="A6"/>
          <w:sz w:val="20"/>
          <w:szCs w:val="20"/>
        </w:rPr>
        <w:t>(</w:t>
      </w:r>
      <w:proofErr w:type="spellStart"/>
      <w:r>
        <w:rPr>
          <w:rFonts w:ascii="Arial" w:hAnsi="Arial" w:cs="Arial"/>
          <w:color w:val="595959" w:themeColor="text1" w:themeTint="A6"/>
          <w:sz w:val="20"/>
          <w:szCs w:val="20"/>
        </w:rPr>
        <w:t>i.e</w:t>
      </w:r>
      <w:proofErr w:type="spellEnd"/>
      <w:r>
        <w:rPr>
          <w:rFonts w:ascii="Arial" w:hAnsi="Arial" w:cs="Arial"/>
          <w:color w:val="595959" w:themeColor="text1" w:themeTint="A6"/>
          <w:sz w:val="20"/>
          <w:szCs w:val="20"/>
        </w:rPr>
        <w:t xml:space="preserve"> Eagan E to F as this will traverse firewalls and could impact firewall traffic).</w:t>
      </w:r>
    </w:p>
    <w:p w14:paraId="5C1DDB0F" w14:textId="77777777" w:rsidR="00445711" w:rsidRDefault="00445711" w:rsidP="00445711">
      <w:pPr>
        <w:pStyle w:val="ListParagraph"/>
        <w:numPr>
          <w:ilvl w:val="0"/>
          <w:numId w:val="40"/>
        </w:numPr>
        <w:spacing w:after="200" w:line="276" w:lineRule="auto"/>
        <w:rPr>
          <w:rFonts w:ascii="Arial" w:hAnsi="Arial" w:cs="Arial"/>
          <w:color w:val="595959" w:themeColor="text1" w:themeTint="A6"/>
          <w:sz w:val="20"/>
          <w:szCs w:val="20"/>
        </w:rPr>
      </w:pPr>
      <w:r w:rsidRPr="00553496">
        <w:rPr>
          <w:rFonts w:ascii="Arial" w:hAnsi="Arial" w:cs="Arial"/>
          <w:color w:val="595959" w:themeColor="text1" w:themeTint="A6"/>
          <w:sz w:val="20"/>
          <w:szCs w:val="20"/>
        </w:rPr>
        <w:t xml:space="preserve">Some sites may have multiple backup filers. Choose the correct one based on whether this is dedicated, ECOM or CORP. </w:t>
      </w:r>
    </w:p>
    <w:p w14:paraId="0069B867" w14:textId="77777777" w:rsidR="00445711" w:rsidRDefault="00445711" w:rsidP="00445711">
      <w:pPr>
        <w:pStyle w:val="ListParagraph"/>
        <w:numPr>
          <w:ilvl w:val="1"/>
          <w:numId w:val="40"/>
        </w:numPr>
        <w:spacing w:after="200" w:line="276" w:lineRule="auto"/>
        <w:rPr>
          <w:rFonts w:ascii="Arial" w:hAnsi="Arial" w:cs="Arial"/>
          <w:color w:val="595959" w:themeColor="text1" w:themeTint="A6"/>
          <w:sz w:val="20"/>
          <w:szCs w:val="20"/>
        </w:rPr>
      </w:pPr>
      <w:r w:rsidRPr="00553496">
        <w:rPr>
          <w:rFonts w:ascii="Arial" w:hAnsi="Arial" w:cs="Arial"/>
          <w:color w:val="595959" w:themeColor="text1" w:themeTint="A6"/>
          <w:sz w:val="20"/>
          <w:szCs w:val="20"/>
        </w:rPr>
        <w:t>Below are few examples for backup filers.</w:t>
      </w:r>
    </w:p>
    <w:p w14:paraId="72D3F4BF" w14:textId="77777777" w:rsidR="00445711" w:rsidRDefault="00445711" w:rsidP="00445711">
      <w:pPr>
        <w:pStyle w:val="ListParagraph"/>
        <w:numPr>
          <w:ilvl w:val="2"/>
          <w:numId w:val="40"/>
        </w:numPr>
        <w:spacing w:after="200" w:line="276" w:lineRule="auto"/>
        <w:rPr>
          <w:rFonts w:ascii="Arial" w:hAnsi="Arial" w:cs="Arial"/>
          <w:color w:val="595959" w:themeColor="text1" w:themeTint="A6"/>
          <w:sz w:val="20"/>
          <w:szCs w:val="20"/>
        </w:rPr>
      </w:pPr>
      <w:r w:rsidRPr="00553496">
        <w:rPr>
          <w:rFonts w:ascii="Arial" w:hAnsi="Arial" w:cs="Arial"/>
          <w:color w:val="595959" w:themeColor="text1" w:themeTint="A6"/>
          <w:sz w:val="20"/>
          <w:szCs w:val="20"/>
        </w:rPr>
        <w:t>CORP backup filer: eg-nascorpbkp-e03</w:t>
      </w:r>
    </w:p>
    <w:p w14:paraId="48613F78" w14:textId="77777777" w:rsidR="00445711" w:rsidRDefault="00445711" w:rsidP="00445711">
      <w:pPr>
        <w:pStyle w:val="ListParagraph"/>
        <w:numPr>
          <w:ilvl w:val="2"/>
          <w:numId w:val="40"/>
        </w:numPr>
        <w:spacing w:after="200" w:line="276" w:lineRule="auto"/>
        <w:rPr>
          <w:rFonts w:ascii="Arial" w:hAnsi="Arial" w:cs="Arial"/>
          <w:color w:val="595959" w:themeColor="text1" w:themeTint="A6"/>
          <w:sz w:val="20"/>
          <w:szCs w:val="20"/>
        </w:rPr>
      </w:pPr>
      <w:r w:rsidRPr="00553496">
        <w:rPr>
          <w:rFonts w:ascii="Arial" w:hAnsi="Arial" w:cs="Arial"/>
          <w:color w:val="595959" w:themeColor="text1" w:themeTint="A6"/>
          <w:sz w:val="20"/>
          <w:szCs w:val="20"/>
        </w:rPr>
        <w:t>ECOM backup filer: ln-nasecombkp-d01</w:t>
      </w:r>
    </w:p>
    <w:p w14:paraId="55CCBF07" w14:textId="77777777" w:rsidR="00445711" w:rsidRPr="00553496" w:rsidRDefault="00445711" w:rsidP="00445711">
      <w:pPr>
        <w:pStyle w:val="ListParagraph"/>
        <w:numPr>
          <w:ilvl w:val="2"/>
          <w:numId w:val="40"/>
        </w:numPr>
        <w:spacing w:after="200" w:line="276" w:lineRule="auto"/>
        <w:rPr>
          <w:rFonts w:ascii="Arial" w:hAnsi="Arial" w:cs="Arial"/>
          <w:color w:val="595959" w:themeColor="text1" w:themeTint="A6"/>
          <w:sz w:val="20"/>
          <w:szCs w:val="20"/>
        </w:rPr>
      </w:pPr>
      <w:r w:rsidRPr="00553496">
        <w:rPr>
          <w:rFonts w:ascii="Arial" w:hAnsi="Arial" w:cs="Arial"/>
          <w:color w:val="595959" w:themeColor="text1" w:themeTint="A6"/>
          <w:sz w:val="20"/>
          <w:szCs w:val="20"/>
        </w:rPr>
        <w:t>Dedicated backup filer: eg-nasappbk-f01</w:t>
      </w:r>
    </w:p>
    <w:p w14:paraId="2AC9409E" w14:textId="77777777" w:rsidR="00445711" w:rsidRPr="00553496" w:rsidRDefault="00445711" w:rsidP="00445711">
      <w:pPr>
        <w:pStyle w:val="ListParagraph"/>
        <w:numPr>
          <w:ilvl w:val="0"/>
          <w:numId w:val="40"/>
        </w:numPr>
        <w:spacing w:after="200" w:line="276" w:lineRule="auto"/>
        <w:rPr>
          <w:rFonts w:ascii="Arial" w:hAnsi="Arial" w:cs="Arial"/>
          <w:color w:val="595959" w:themeColor="text1" w:themeTint="A6"/>
          <w:sz w:val="20"/>
          <w:szCs w:val="20"/>
        </w:rPr>
      </w:pPr>
      <w:r>
        <w:rPr>
          <w:rFonts w:ascii="Arial" w:hAnsi="Arial" w:cs="Arial"/>
          <w:color w:val="595959" w:themeColor="text1" w:themeTint="A6"/>
          <w:sz w:val="20"/>
          <w:szCs w:val="20"/>
        </w:rPr>
        <w:t>For dedicated environments always use the</w:t>
      </w:r>
      <w:r w:rsidRPr="00553496">
        <w:rPr>
          <w:rFonts w:ascii="Arial" w:hAnsi="Arial" w:cs="Arial"/>
          <w:color w:val="595959" w:themeColor="text1" w:themeTint="A6"/>
          <w:sz w:val="20"/>
          <w:szCs w:val="20"/>
        </w:rPr>
        <w:t xml:space="preserve"> dedicated Backup filer.</w:t>
      </w:r>
    </w:p>
    <w:p w14:paraId="05C0B569" w14:textId="77777777" w:rsidR="00445711" w:rsidRDefault="00445711" w:rsidP="00445711">
      <w:pPr>
        <w:pStyle w:val="ListParagraph"/>
        <w:numPr>
          <w:ilvl w:val="0"/>
          <w:numId w:val="40"/>
        </w:numPr>
        <w:spacing w:after="200" w:line="276" w:lineRule="auto"/>
        <w:rPr>
          <w:rFonts w:ascii="Arial" w:hAnsi="Arial" w:cs="Arial"/>
          <w:color w:val="595959" w:themeColor="text1" w:themeTint="A6"/>
          <w:sz w:val="20"/>
          <w:szCs w:val="20"/>
        </w:rPr>
      </w:pPr>
      <w:r w:rsidRPr="004253E7">
        <w:rPr>
          <w:rFonts w:ascii="Arial" w:hAnsi="Arial" w:cs="Arial"/>
          <w:color w:val="595959" w:themeColor="text1" w:themeTint="A6"/>
          <w:sz w:val="20"/>
          <w:szCs w:val="20"/>
        </w:rPr>
        <w:t xml:space="preserve">For </w:t>
      </w:r>
      <w:r>
        <w:rPr>
          <w:rFonts w:ascii="Arial" w:hAnsi="Arial" w:cs="Arial"/>
          <w:color w:val="595959" w:themeColor="text1" w:themeTint="A6"/>
          <w:sz w:val="20"/>
          <w:szCs w:val="20"/>
        </w:rPr>
        <w:t>SECURE ECOM or COLO there are NO</w:t>
      </w:r>
      <w:r w:rsidRPr="004253E7">
        <w:rPr>
          <w:rFonts w:ascii="Arial" w:hAnsi="Arial" w:cs="Arial"/>
          <w:color w:val="595959" w:themeColor="text1" w:themeTint="A6"/>
          <w:sz w:val="20"/>
          <w:szCs w:val="20"/>
        </w:rPr>
        <w:t xml:space="preserve"> dedicated backup filer</w:t>
      </w:r>
      <w:r>
        <w:rPr>
          <w:rFonts w:ascii="Arial" w:hAnsi="Arial" w:cs="Arial"/>
          <w:color w:val="595959" w:themeColor="text1" w:themeTint="A6"/>
          <w:sz w:val="20"/>
          <w:szCs w:val="20"/>
        </w:rPr>
        <w:t>s</w:t>
      </w:r>
      <w:r w:rsidRPr="004253E7">
        <w:rPr>
          <w:rFonts w:ascii="Arial" w:hAnsi="Arial" w:cs="Arial"/>
          <w:color w:val="595959" w:themeColor="text1" w:themeTint="A6"/>
          <w:sz w:val="20"/>
          <w:szCs w:val="20"/>
        </w:rPr>
        <w:t xml:space="preserve">. </w:t>
      </w:r>
      <w:r>
        <w:rPr>
          <w:rFonts w:ascii="Arial" w:hAnsi="Arial" w:cs="Arial"/>
          <w:color w:val="595959" w:themeColor="text1" w:themeTint="A6"/>
          <w:sz w:val="20"/>
          <w:szCs w:val="20"/>
        </w:rPr>
        <w:t>Please select the filer that has VLAN tagged to support these modules.</w:t>
      </w:r>
    </w:p>
    <w:p w14:paraId="4CFC1F9C" w14:textId="77777777" w:rsidR="00445711" w:rsidRPr="00553496" w:rsidRDefault="00445711" w:rsidP="00445711">
      <w:pPr>
        <w:pStyle w:val="ListParagraph"/>
        <w:spacing w:after="200" w:line="276" w:lineRule="auto"/>
        <w:ind w:left="1440"/>
        <w:rPr>
          <w:rFonts w:ascii="Arial" w:hAnsi="Arial" w:cs="Arial"/>
          <w:color w:val="595959" w:themeColor="text1" w:themeTint="A6"/>
          <w:sz w:val="20"/>
          <w:szCs w:val="20"/>
        </w:rPr>
      </w:pPr>
      <w:r>
        <w:rPr>
          <w:noProof/>
          <w:lang w:val="en-US"/>
        </w:rPr>
        <w:lastRenderedPageBreak/>
        <w:drawing>
          <wp:inline distT="0" distB="0" distL="0" distR="0" wp14:anchorId="5C41C677" wp14:editId="6267B0A0">
            <wp:extent cx="3279049" cy="206710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3298238" cy="2079201"/>
                    </a:xfrm>
                    <a:prstGeom prst="rect">
                      <a:avLst/>
                    </a:prstGeom>
                    <a:noFill/>
                    <a:ln w="9525">
                      <a:noFill/>
                      <a:miter lim="800000"/>
                      <a:headEnd/>
                      <a:tailEnd/>
                    </a:ln>
                  </pic:spPr>
                </pic:pic>
              </a:graphicData>
            </a:graphic>
          </wp:inline>
        </w:drawing>
      </w:r>
    </w:p>
    <w:p w14:paraId="7F5592C9" w14:textId="77777777" w:rsidR="00445711" w:rsidRPr="00155996" w:rsidRDefault="00445711" w:rsidP="00445711">
      <w:pPr>
        <w:spacing w:after="200" w:line="276" w:lineRule="auto"/>
        <w:ind w:left="1440"/>
        <w:rPr>
          <w:rFonts w:cs="Arial"/>
          <w:color w:val="595959" w:themeColor="text1" w:themeTint="A6"/>
          <w:szCs w:val="20"/>
        </w:rPr>
      </w:pPr>
      <w:r w:rsidRPr="00155996">
        <w:rPr>
          <w:rFonts w:cs="Arial"/>
          <w:color w:val="595959" w:themeColor="text1" w:themeTint="A6"/>
          <w:szCs w:val="20"/>
        </w:rPr>
        <w:t xml:space="preserve">Above is an example of a backup filer which has </w:t>
      </w:r>
      <w:proofErr w:type="spellStart"/>
      <w:r>
        <w:rPr>
          <w:rFonts w:cs="Arial"/>
          <w:color w:val="595959" w:themeColor="text1" w:themeTint="A6"/>
          <w:szCs w:val="20"/>
        </w:rPr>
        <w:t>vlans</w:t>
      </w:r>
      <w:proofErr w:type="spellEnd"/>
      <w:r>
        <w:rPr>
          <w:rFonts w:cs="Arial"/>
          <w:color w:val="595959" w:themeColor="text1" w:themeTint="A6"/>
          <w:szCs w:val="20"/>
        </w:rPr>
        <w:t xml:space="preserve"> for </w:t>
      </w:r>
      <w:r w:rsidRPr="00155996">
        <w:rPr>
          <w:rFonts w:cs="Arial"/>
          <w:color w:val="595959" w:themeColor="text1" w:themeTint="A6"/>
          <w:szCs w:val="20"/>
        </w:rPr>
        <w:t xml:space="preserve">ECOM, CORP and </w:t>
      </w:r>
      <w:r>
        <w:rPr>
          <w:rFonts w:cs="Arial"/>
          <w:color w:val="595959" w:themeColor="text1" w:themeTint="A6"/>
          <w:szCs w:val="20"/>
        </w:rPr>
        <w:t xml:space="preserve">SECURE ECOM (TAX) </w:t>
      </w:r>
      <w:r w:rsidRPr="00155996">
        <w:rPr>
          <w:rFonts w:cs="Arial"/>
          <w:color w:val="595959" w:themeColor="text1" w:themeTint="A6"/>
          <w:szCs w:val="20"/>
        </w:rPr>
        <w:t xml:space="preserve">environment. </w:t>
      </w:r>
      <w:r>
        <w:rPr>
          <w:rFonts w:cs="Arial"/>
          <w:color w:val="595959" w:themeColor="text1" w:themeTint="A6"/>
          <w:szCs w:val="20"/>
        </w:rPr>
        <w:t xml:space="preserve">Select the appropriate </w:t>
      </w:r>
      <w:proofErr w:type="spellStart"/>
      <w:r>
        <w:rPr>
          <w:rFonts w:cs="Arial"/>
          <w:color w:val="595959" w:themeColor="text1" w:themeTint="A6"/>
          <w:szCs w:val="20"/>
        </w:rPr>
        <w:t>vfiler</w:t>
      </w:r>
      <w:proofErr w:type="spellEnd"/>
      <w:r>
        <w:rPr>
          <w:rFonts w:cs="Arial"/>
          <w:color w:val="595959" w:themeColor="text1" w:themeTint="A6"/>
          <w:szCs w:val="20"/>
        </w:rPr>
        <w:t>.</w:t>
      </w:r>
    </w:p>
    <w:p w14:paraId="10ED3789" w14:textId="77777777" w:rsidR="00445711" w:rsidRPr="009B1B25" w:rsidRDefault="00445711" w:rsidP="00445711">
      <w:pPr>
        <w:numPr>
          <w:ilvl w:val="0"/>
          <w:numId w:val="24"/>
        </w:numPr>
        <w:spacing w:after="200" w:line="276" w:lineRule="auto"/>
        <w:rPr>
          <w:rFonts w:cs="Arial"/>
          <w:color w:val="595959" w:themeColor="text1" w:themeTint="A6"/>
          <w:szCs w:val="20"/>
        </w:rPr>
      </w:pPr>
      <w:r w:rsidRPr="00882C4B">
        <w:rPr>
          <w:rFonts w:cs="Arial"/>
          <w:color w:val="595959" w:themeColor="text1" w:themeTint="A6"/>
          <w:szCs w:val="20"/>
        </w:rPr>
        <w:t>If it is an s01oraadmin, choose the relevant group volume as below.</w:t>
      </w:r>
    </w:p>
    <w:p w14:paraId="777848D3" w14:textId="77777777" w:rsidR="00445711" w:rsidRPr="00882C4B" w:rsidRDefault="00445711" w:rsidP="00445711">
      <w:pPr>
        <w:ind w:firstLine="720"/>
        <w:rPr>
          <w:rFonts w:cs="Arial"/>
          <w:color w:val="595959" w:themeColor="text1" w:themeTint="A6"/>
          <w:szCs w:val="20"/>
        </w:rPr>
      </w:pPr>
      <w:r w:rsidRPr="00882C4B">
        <w:rPr>
          <w:rFonts w:cs="Arial"/>
          <w:noProof/>
          <w:color w:val="595959" w:themeColor="text1" w:themeTint="A6"/>
          <w:szCs w:val="20"/>
          <w:lang w:val="en-US" w:eastAsia="en-US"/>
        </w:rPr>
        <w:drawing>
          <wp:inline distT="0" distB="0" distL="0" distR="0" wp14:anchorId="3EEFCB75" wp14:editId="105D1F79">
            <wp:extent cx="4419385" cy="3447869"/>
            <wp:effectExtent l="0" t="0" r="635"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6412" cy="3461153"/>
                    </a:xfrm>
                    <a:prstGeom prst="rect">
                      <a:avLst/>
                    </a:prstGeom>
                    <a:noFill/>
                    <a:ln>
                      <a:noFill/>
                    </a:ln>
                  </pic:spPr>
                </pic:pic>
              </a:graphicData>
            </a:graphic>
          </wp:inline>
        </w:drawing>
      </w:r>
    </w:p>
    <w:p w14:paraId="5C8EC07C" w14:textId="77777777" w:rsidR="00445711" w:rsidRDefault="00445711" w:rsidP="00445711">
      <w:pPr>
        <w:numPr>
          <w:ilvl w:val="0"/>
          <w:numId w:val="24"/>
        </w:numPr>
        <w:spacing w:after="200" w:line="276" w:lineRule="auto"/>
        <w:rPr>
          <w:rFonts w:cs="Arial"/>
          <w:color w:val="595959" w:themeColor="text1" w:themeTint="A6"/>
          <w:szCs w:val="20"/>
        </w:rPr>
      </w:pPr>
      <w:r>
        <w:rPr>
          <w:rFonts w:cs="Arial"/>
          <w:color w:val="595959" w:themeColor="text1" w:themeTint="A6"/>
          <w:szCs w:val="20"/>
        </w:rPr>
        <w:t>Skip the Primary and Secondary Archive log volume/</w:t>
      </w:r>
      <w:proofErr w:type="spellStart"/>
      <w:r>
        <w:rPr>
          <w:rFonts w:cs="Arial"/>
          <w:color w:val="595959" w:themeColor="text1" w:themeTint="A6"/>
          <w:szCs w:val="20"/>
        </w:rPr>
        <w:t>qtree</w:t>
      </w:r>
      <w:proofErr w:type="spellEnd"/>
      <w:r>
        <w:rPr>
          <w:rFonts w:cs="Arial"/>
          <w:color w:val="595959" w:themeColor="text1" w:themeTint="A6"/>
          <w:szCs w:val="20"/>
        </w:rPr>
        <w:t xml:space="preserve"> creation. Select NA for Primary </w:t>
      </w:r>
      <w:proofErr w:type="spellStart"/>
      <w:r>
        <w:rPr>
          <w:rFonts w:cs="Arial"/>
          <w:color w:val="595959" w:themeColor="text1" w:themeTint="A6"/>
          <w:szCs w:val="20"/>
        </w:rPr>
        <w:t>Oraarch</w:t>
      </w:r>
      <w:proofErr w:type="spellEnd"/>
      <w:r>
        <w:rPr>
          <w:rFonts w:cs="Arial"/>
          <w:color w:val="595959" w:themeColor="text1" w:themeTint="A6"/>
          <w:szCs w:val="20"/>
        </w:rPr>
        <w:t xml:space="preserve"> and DO NOT select checkbox for Secondary </w:t>
      </w:r>
      <w:proofErr w:type="spellStart"/>
      <w:r>
        <w:rPr>
          <w:rFonts w:cs="Arial"/>
          <w:color w:val="595959" w:themeColor="text1" w:themeTint="A6"/>
          <w:szCs w:val="20"/>
        </w:rPr>
        <w:t>Oraarch</w:t>
      </w:r>
      <w:proofErr w:type="spellEnd"/>
      <w:r>
        <w:rPr>
          <w:rFonts w:cs="Arial"/>
          <w:color w:val="595959" w:themeColor="text1" w:themeTint="A6"/>
          <w:szCs w:val="20"/>
        </w:rPr>
        <w:t xml:space="preserve"> as shown below:</w:t>
      </w:r>
    </w:p>
    <w:p w14:paraId="6B7B3C5F" w14:textId="77777777" w:rsidR="00445711" w:rsidRDefault="00445711" w:rsidP="00445711">
      <w:pPr>
        <w:spacing w:after="200" w:line="276" w:lineRule="auto"/>
        <w:ind w:left="720"/>
        <w:rPr>
          <w:rFonts w:cs="Arial"/>
          <w:color w:val="595959" w:themeColor="text1" w:themeTint="A6"/>
          <w:szCs w:val="20"/>
        </w:rPr>
      </w:pPr>
      <w:r w:rsidRPr="00C03BF7">
        <w:rPr>
          <w:rFonts w:cs="Arial"/>
          <w:noProof/>
          <w:color w:val="595959" w:themeColor="text1" w:themeTint="A6"/>
          <w:szCs w:val="20"/>
          <w:lang w:val="en-US" w:eastAsia="en-US"/>
        </w:rPr>
        <w:drawing>
          <wp:inline distT="0" distB="0" distL="0" distR="0" wp14:anchorId="5F8D21DF" wp14:editId="44595BB3">
            <wp:extent cx="4267640" cy="1615097"/>
            <wp:effectExtent l="0" t="0" r="0" b="107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7731" cy="1622700"/>
                    </a:xfrm>
                    <a:prstGeom prst="rect">
                      <a:avLst/>
                    </a:prstGeom>
                  </pic:spPr>
                </pic:pic>
              </a:graphicData>
            </a:graphic>
          </wp:inline>
        </w:drawing>
      </w:r>
    </w:p>
    <w:p w14:paraId="71C7F4DB" w14:textId="77777777" w:rsidR="00445711" w:rsidRPr="00882C4B" w:rsidRDefault="00445711" w:rsidP="00445711">
      <w:pPr>
        <w:numPr>
          <w:ilvl w:val="0"/>
          <w:numId w:val="24"/>
        </w:numPr>
        <w:spacing w:after="200" w:line="276" w:lineRule="auto"/>
        <w:rPr>
          <w:rFonts w:cs="Arial"/>
          <w:color w:val="595959" w:themeColor="text1" w:themeTint="A6"/>
          <w:szCs w:val="20"/>
        </w:rPr>
      </w:pPr>
      <w:r w:rsidRPr="00882C4B">
        <w:rPr>
          <w:rFonts w:cs="Arial"/>
          <w:color w:val="595959" w:themeColor="text1" w:themeTint="A6"/>
          <w:szCs w:val="20"/>
        </w:rPr>
        <w:lastRenderedPageBreak/>
        <w:t>After all the details, have been entered, click on preview. If the workflow goes green, click on execute.</w:t>
      </w:r>
    </w:p>
    <w:p w14:paraId="1F096893" w14:textId="77777777" w:rsidR="00445711" w:rsidRPr="00882C4B" w:rsidRDefault="00445711" w:rsidP="00445711">
      <w:pPr>
        <w:numPr>
          <w:ilvl w:val="0"/>
          <w:numId w:val="24"/>
        </w:numPr>
        <w:spacing w:after="200" w:line="276" w:lineRule="auto"/>
        <w:rPr>
          <w:rFonts w:cs="Arial"/>
          <w:color w:val="595959" w:themeColor="text1" w:themeTint="A6"/>
          <w:szCs w:val="20"/>
        </w:rPr>
      </w:pPr>
      <w:r w:rsidRPr="00882C4B">
        <w:rPr>
          <w:rFonts w:cs="Arial"/>
          <w:color w:val="595959" w:themeColor="text1" w:themeTint="A6"/>
          <w:szCs w:val="20"/>
        </w:rPr>
        <w:t>If the workflow goes red, re-check if all the details mentioned are correct or not.</w:t>
      </w:r>
    </w:p>
    <w:p w14:paraId="46FDA259" w14:textId="77777777" w:rsidR="00445711" w:rsidRDefault="00445711" w:rsidP="00445711">
      <w:pPr>
        <w:ind w:firstLine="360"/>
        <w:rPr>
          <w:rFonts w:cs="Arial"/>
          <w:color w:val="595959" w:themeColor="text1" w:themeTint="A6"/>
          <w:szCs w:val="20"/>
        </w:rPr>
      </w:pPr>
      <w:r w:rsidRPr="00882C4B">
        <w:rPr>
          <w:rFonts w:cs="Arial"/>
          <w:noProof/>
          <w:color w:val="595959" w:themeColor="text1" w:themeTint="A6"/>
          <w:szCs w:val="20"/>
          <w:lang w:val="en-US" w:eastAsia="en-US"/>
        </w:rPr>
        <w:drawing>
          <wp:inline distT="0" distB="0" distL="0" distR="0" wp14:anchorId="331FCD40" wp14:editId="6611E751">
            <wp:extent cx="4354524" cy="205449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1493" cy="2062503"/>
                    </a:xfrm>
                    <a:prstGeom prst="rect">
                      <a:avLst/>
                    </a:prstGeom>
                    <a:noFill/>
                    <a:ln>
                      <a:noFill/>
                    </a:ln>
                  </pic:spPr>
                </pic:pic>
              </a:graphicData>
            </a:graphic>
          </wp:inline>
        </w:drawing>
      </w:r>
    </w:p>
    <w:p w14:paraId="0B4A0D19" w14:textId="77777777" w:rsidR="00445711" w:rsidRPr="00882C4B" w:rsidRDefault="00445711" w:rsidP="00445711">
      <w:pPr>
        <w:rPr>
          <w:rFonts w:cs="Arial"/>
          <w:color w:val="595959" w:themeColor="text1" w:themeTint="A6"/>
          <w:szCs w:val="20"/>
        </w:rPr>
      </w:pPr>
    </w:p>
    <w:p w14:paraId="32E5269D" w14:textId="77777777" w:rsidR="00445711" w:rsidRDefault="00445711" w:rsidP="00445711">
      <w:pPr>
        <w:numPr>
          <w:ilvl w:val="0"/>
          <w:numId w:val="24"/>
        </w:numPr>
        <w:spacing w:after="200" w:line="276" w:lineRule="auto"/>
        <w:rPr>
          <w:rFonts w:cs="Arial"/>
          <w:color w:val="595959" w:themeColor="text1" w:themeTint="A6"/>
          <w:szCs w:val="20"/>
        </w:rPr>
      </w:pPr>
      <w:r w:rsidRPr="00882C4B">
        <w:rPr>
          <w:rFonts w:cs="Arial"/>
          <w:color w:val="595959" w:themeColor="text1" w:themeTint="A6"/>
          <w:szCs w:val="20"/>
        </w:rPr>
        <w:t>Once, the WFA has been executed completely, the output will be sent to your email ID.</w:t>
      </w:r>
    </w:p>
    <w:p w14:paraId="1C072729" w14:textId="77777777" w:rsidR="00445711" w:rsidRPr="0017704B" w:rsidRDefault="00445711" w:rsidP="00445711">
      <w:pPr>
        <w:numPr>
          <w:ilvl w:val="0"/>
          <w:numId w:val="24"/>
        </w:numPr>
        <w:spacing w:after="200" w:line="276" w:lineRule="auto"/>
        <w:rPr>
          <w:rFonts w:cs="Arial"/>
          <w:color w:val="595959" w:themeColor="text1" w:themeTint="A6"/>
          <w:szCs w:val="20"/>
        </w:rPr>
      </w:pPr>
      <w:r w:rsidRPr="0017704B">
        <w:rPr>
          <w:rFonts w:cs="Arial"/>
          <w:color w:val="595959" w:themeColor="text1" w:themeTint="A6"/>
          <w:szCs w:val="20"/>
        </w:rPr>
        <w:t>Check the output and validate the results, if everything required has been created. Check if the volumes have been created as per the build with the appropriate sizes.</w:t>
      </w:r>
    </w:p>
    <w:p w14:paraId="5976065E" w14:textId="77777777" w:rsidR="00445711" w:rsidRPr="0017704B" w:rsidRDefault="00445711" w:rsidP="00445711">
      <w:pPr>
        <w:spacing w:after="200" w:line="276" w:lineRule="auto"/>
        <w:ind w:left="720"/>
        <w:rPr>
          <w:rFonts w:cs="Arial"/>
          <w:szCs w:val="20"/>
        </w:rPr>
      </w:pPr>
      <w:proofErr w:type="spellStart"/>
      <w:r>
        <w:rPr>
          <w:rFonts w:cs="Arial"/>
          <w:szCs w:val="20"/>
        </w:rPr>
        <w:t>ssh</w:t>
      </w:r>
      <w:proofErr w:type="spellEnd"/>
      <w:r>
        <w:rPr>
          <w:rFonts w:cs="Arial"/>
          <w:szCs w:val="20"/>
        </w:rPr>
        <w:t xml:space="preserve"> &lt;physical filer&gt; </w:t>
      </w:r>
      <w:proofErr w:type="spellStart"/>
      <w:r>
        <w:rPr>
          <w:rFonts w:cs="Arial"/>
          <w:szCs w:val="20"/>
        </w:rPr>
        <w:t>vfiler</w:t>
      </w:r>
      <w:proofErr w:type="spellEnd"/>
      <w:r>
        <w:rPr>
          <w:rFonts w:cs="Arial"/>
          <w:szCs w:val="20"/>
        </w:rPr>
        <w:t xml:space="preserve"> run &lt;</w:t>
      </w:r>
      <w:proofErr w:type="spellStart"/>
      <w:r>
        <w:rPr>
          <w:rFonts w:cs="Arial"/>
          <w:szCs w:val="20"/>
        </w:rPr>
        <w:t>vfiler</w:t>
      </w:r>
      <w:proofErr w:type="spellEnd"/>
      <w:r>
        <w:rPr>
          <w:rFonts w:cs="Arial"/>
          <w:szCs w:val="20"/>
        </w:rPr>
        <w:t xml:space="preserve">&gt; </w:t>
      </w:r>
      <w:proofErr w:type="spellStart"/>
      <w:r>
        <w:rPr>
          <w:rFonts w:cs="Arial"/>
          <w:szCs w:val="20"/>
        </w:rPr>
        <w:t>df</w:t>
      </w:r>
      <w:proofErr w:type="spellEnd"/>
      <w:r>
        <w:rPr>
          <w:rFonts w:cs="Arial"/>
          <w:szCs w:val="20"/>
        </w:rPr>
        <w:t xml:space="preserve"> -g</w:t>
      </w:r>
    </w:p>
    <w:p w14:paraId="1FDF2003" w14:textId="77777777" w:rsidR="00445711" w:rsidRDefault="00445711" w:rsidP="00445711">
      <w:pPr>
        <w:ind w:firstLine="360"/>
        <w:rPr>
          <w:rFonts w:cs="Arial"/>
          <w:color w:val="595959" w:themeColor="text1" w:themeTint="A6"/>
          <w:szCs w:val="20"/>
        </w:rPr>
      </w:pPr>
      <w:r w:rsidRPr="00882C4B">
        <w:rPr>
          <w:rFonts w:cs="Arial"/>
          <w:noProof/>
          <w:color w:val="595959" w:themeColor="text1" w:themeTint="A6"/>
          <w:szCs w:val="20"/>
          <w:lang w:val="en-US" w:eastAsia="en-US"/>
        </w:rPr>
        <w:drawing>
          <wp:inline distT="0" distB="0" distL="0" distR="0" wp14:anchorId="57E3EAD0" wp14:editId="5DB405FA">
            <wp:extent cx="5582170" cy="993594"/>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6030" cy="997841"/>
                    </a:xfrm>
                    <a:prstGeom prst="rect">
                      <a:avLst/>
                    </a:prstGeom>
                    <a:noFill/>
                    <a:ln>
                      <a:noFill/>
                    </a:ln>
                  </pic:spPr>
                </pic:pic>
              </a:graphicData>
            </a:graphic>
          </wp:inline>
        </w:drawing>
      </w:r>
    </w:p>
    <w:p w14:paraId="4DDBE117" w14:textId="77777777" w:rsidR="00445711" w:rsidRDefault="00445711" w:rsidP="00445711">
      <w:pPr>
        <w:ind w:firstLine="360"/>
        <w:rPr>
          <w:rFonts w:cs="Arial"/>
          <w:color w:val="595959" w:themeColor="text1" w:themeTint="A6"/>
          <w:szCs w:val="20"/>
        </w:rPr>
      </w:pPr>
    </w:p>
    <w:p w14:paraId="07570C92" w14:textId="77777777" w:rsidR="00445711" w:rsidRPr="00882C4B" w:rsidRDefault="00445711" w:rsidP="00445711">
      <w:pPr>
        <w:numPr>
          <w:ilvl w:val="0"/>
          <w:numId w:val="24"/>
        </w:numPr>
        <w:spacing w:after="200" w:line="276" w:lineRule="auto"/>
        <w:rPr>
          <w:rFonts w:cs="Arial"/>
          <w:color w:val="595959" w:themeColor="text1" w:themeTint="A6"/>
          <w:szCs w:val="20"/>
        </w:rPr>
      </w:pPr>
      <w:r w:rsidRPr="00882C4B">
        <w:rPr>
          <w:rFonts w:cs="Arial"/>
          <w:color w:val="595959" w:themeColor="text1" w:themeTint="A6"/>
          <w:szCs w:val="20"/>
        </w:rPr>
        <w:t xml:space="preserve">Verify if the server permissions are correct, with the </w:t>
      </w:r>
      <w:proofErr w:type="spellStart"/>
      <w:r w:rsidRPr="00882C4B">
        <w:rPr>
          <w:rFonts w:cs="Arial"/>
          <w:i/>
          <w:color w:val="595959" w:themeColor="text1" w:themeTint="A6"/>
          <w:szCs w:val="20"/>
        </w:rPr>
        <w:t>exportfs</w:t>
      </w:r>
      <w:proofErr w:type="spellEnd"/>
      <w:r w:rsidRPr="00882C4B">
        <w:rPr>
          <w:rFonts w:cs="Arial"/>
          <w:color w:val="595959" w:themeColor="text1" w:themeTint="A6"/>
          <w:szCs w:val="20"/>
        </w:rPr>
        <w:t xml:space="preserve"> command as above.</w:t>
      </w:r>
    </w:p>
    <w:p w14:paraId="3189EF04" w14:textId="77777777" w:rsidR="00445711" w:rsidRPr="0017704B" w:rsidRDefault="00445711" w:rsidP="00445711">
      <w:pPr>
        <w:pStyle w:val="ListParagraph"/>
        <w:spacing w:after="200" w:line="276" w:lineRule="auto"/>
        <w:rPr>
          <w:rFonts w:ascii="Arial" w:hAnsi="Arial" w:cs="Arial"/>
          <w:sz w:val="20"/>
          <w:szCs w:val="20"/>
        </w:rPr>
      </w:pPr>
      <w:proofErr w:type="spellStart"/>
      <w:r>
        <w:rPr>
          <w:rFonts w:ascii="Arial" w:hAnsi="Arial" w:cs="Arial"/>
          <w:sz w:val="20"/>
          <w:szCs w:val="20"/>
        </w:rPr>
        <w:t>s</w:t>
      </w:r>
      <w:r w:rsidRPr="0017704B">
        <w:rPr>
          <w:rFonts w:ascii="Arial" w:hAnsi="Arial" w:cs="Arial"/>
          <w:sz w:val="20"/>
          <w:szCs w:val="20"/>
        </w:rPr>
        <w:t>sh</w:t>
      </w:r>
      <w:proofErr w:type="spellEnd"/>
      <w:r w:rsidRPr="0017704B">
        <w:rPr>
          <w:rFonts w:ascii="Arial" w:hAnsi="Arial" w:cs="Arial"/>
          <w:sz w:val="20"/>
          <w:szCs w:val="20"/>
        </w:rPr>
        <w:t xml:space="preserve"> &lt;physical filer&gt; </w:t>
      </w:r>
      <w:proofErr w:type="spellStart"/>
      <w:r w:rsidRPr="0017704B">
        <w:rPr>
          <w:rFonts w:ascii="Arial" w:hAnsi="Arial" w:cs="Arial"/>
          <w:sz w:val="20"/>
          <w:szCs w:val="20"/>
        </w:rPr>
        <w:t>vfiler</w:t>
      </w:r>
      <w:proofErr w:type="spellEnd"/>
      <w:r w:rsidRPr="0017704B">
        <w:rPr>
          <w:rFonts w:ascii="Arial" w:hAnsi="Arial" w:cs="Arial"/>
          <w:sz w:val="20"/>
          <w:szCs w:val="20"/>
        </w:rPr>
        <w:t xml:space="preserve"> run &lt;</w:t>
      </w:r>
      <w:proofErr w:type="spellStart"/>
      <w:r w:rsidRPr="0017704B">
        <w:rPr>
          <w:rFonts w:ascii="Arial" w:hAnsi="Arial" w:cs="Arial"/>
          <w:sz w:val="20"/>
          <w:szCs w:val="20"/>
        </w:rPr>
        <w:t>vfiler</w:t>
      </w:r>
      <w:proofErr w:type="spellEnd"/>
      <w:r w:rsidRPr="0017704B">
        <w:rPr>
          <w:rFonts w:ascii="Arial" w:hAnsi="Arial" w:cs="Arial"/>
          <w:sz w:val="20"/>
          <w:szCs w:val="20"/>
        </w:rPr>
        <w:t xml:space="preserve">&gt; </w:t>
      </w:r>
      <w:proofErr w:type="spellStart"/>
      <w:r>
        <w:rPr>
          <w:rFonts w:ascii="Arial" w:hAnsi="Arial" w:cs="Arial"/>
          <w:sz w:val="20"/>
          <w:szCs w:val="20"/>
        </w:rPr>
        <w:t>exportfs</w:t>
      </w:r>
      <w:proofErr w:type="spellEnd"/>
    </w:p>
    <w:p w14:paraId="13A34C37" w14:textId="77777777" w:rsidR="00445711" w:rsidRPr="00882C4B" w:rsidRDefault="00445711" w:rsidP="00445711">
      <w:pPr>
        <w:ind w:firstLine="360"/>
        <w:rPr>
          <w:rFonts w:cs="Arial"/>
          <w:color w:val="595959" w:themeColor="text1" w:themeTint="A6"/>
          <w:szCs w:val="20"/>
        </w:rPr>
      </w:pPr>
      <w:r w:rsidRPr="00882C4B">
        <w:rPr>
          <w:rFonts w:cs="Arial"/>
          <w:noProof/>
          <w:color w:val="595959" w:themeColor="text1" w:themeTint="A6"/>
          <w:szCs w:val="20"/>
          <w:lang w:val="en-US" w:eastAsia="en-US"/>
        </w:rPr>
        <w:drawing>
          <wp:inline distT="0" distB="0" distL="0" distR="0" wp14:anchorId="5E562E8C" wp14:editId="2B448BD3">
            <wp:extent cx="4446905" cy="228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6905" cy="228600"/>
                    </a:xfrm>
                    <a:prstGeom prst="rect">
                      <a:avLst/>
                    </a:prstGeom>
                    <a:noFill/>
                    <a:ln>
                      <a:noFill/>
                    </a:ln>
                  </pic:spPr>
                </pic:pic>
              </a:graphicData>
            </a:graphic>
          </wp:inline>
        </w:drawing>
      </w:r>
    </w:p>
    <w:p w14:paraId="7AAF92B3" w14:textId="77777777" w:rsidR="00445711" w:rsidRDefault="00445711" w:rsidP="00445711">
      <w:pPr>
        <w:ind w:firstLine="360"/>
        <w:rPr>
          <w:rFonts w:cs="Arial"/>
          <w:color w:val="595959" w:themeColor="text1" w:themeTint="A6"/>
          <w:szCs w:val="20"/>
        </w:rPr>
      </w:pPr>
      <w:r w:rsidRPr="00882C4B">
        <w:rPr>
          <w:rFonts w:cs="Arial"/>
          <w:noProof/>
          <w:color w:val="595959" w:themeColor="text1" w:themeTint="A6"/>
          <w:szCs w:val="20"/>
          <w:lang w:val="en-US" w:eastAsia="en-US"/>
        </w:rPr>
        <w:drawing>
          <wp:inline distT="0" distB="0" distL="0" distR="0" wp14:anchorId="7FB4E4C1" wp14:editId="59B8CEC7">
            <wp:extent cx="5911215" cy="239395"/>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11215" cy="239395"/>
                    </a:xfrm>
                    <a:prstGeom prst="rect">
                      <a:avLst/>
                    </a:prstGeom>
                    <a:noFill/>
                    <a:ln>
                      <a:noFill/>
                    </a:ln>
                  </pic:spPr>
                </pic:pic>
              </a:graphicData>
            </a:graphic>
          </wp:inline>
        </w:drawing>
      </w:r>
    </w:p>
    <w:p w14:paraId="3C9BCA20" w14:textId="77777777" w:rsidR="00445711" w:rsidRPr="00882C4B" w:rsidRDefault="00445711" w:rsidP="00445711">
      <w:pPr>
        <w:ind w:firstLine="360"/>
        <w:rPr>
          <w:rFonts w:cs="Arial"/>
          <w:color w:val="595959" w:themeColor="text1" w:themeTint="A6"/>
          <w:szCs w:val="20"/>
        </w:rPr>
      </w:pPr>
    </w:p>
    <w:p w14:paraId="3FA5F315" w14:textId="77777777" w:rsidR="00445711" w:rsidRPr="00882C4B" w:rsidRDefault="00445711" w:rsidP="00445711">
      <w:pPr>
        <w:numPr>
          <w:ilvl w:val="0"/>
          <w:numId w:val="24"/>
        </w:numPr>
        <w:spacing w:after="200" w:line="276" w:lineRule="auto"/>
        <w:rPr>
          <w:rFonts w:cs="Arial"/>
          <w:color w:val="595959" w:themeColor="text1" w:themeTint="A6"/>
          <w:szCs w:val="20"/>
        </w:rPr>
      </w:pPr>
      <w:r w:rsidRPr="00882C4B">
        <w:rPr>
          <w:rFonts w:cs="Arial"/>
          <w:color w:val="595959" w:themeColor="text1" w:themeTint="A6"/>
          <w:szCs w:val="20"/>
        </w:rPr>
        <w:t xml:space="preserve">Verify if the quotas have been created, with the </w:t>
      </w:r>
      <w:r w:rsidRPr="00882C4B">
        <w:rPr>
          <w:rFonts w:cs="Arial"/>
          <w:i/>
          <w:color w:val="595959" w:themeColor="text1" w:themeTint="A6"/>
          <w:szCs w:val="20"/>
        </w:rPr>
        <w:t>quota report</w:t>
      </w:r>
      <w:r w:rsidRPr="00882C4B">
        <w:rPr>
          <w:rFonts w:cs="Arial"/>
          <w:color w:val="595959" w:themeColor="text1" w:themeTint="A6"/>
          <w:szCs w:val="20"/>
        </w:rPr>
        <w:t xml:space="preserve"> command as below.</w:t>
      </w:r>
    </w:p>
    <w:p w14:paraId="5C6B5514" w14:textId="77777777" w:rsidR="00445711" w:rsidRPr="0017704B" w:rsidRDefault="00445711" w:rsidP="00445711">
      <w:pPr>
        <w:spacing w:after="200" w:line="276" w:lineRule="auto"/>
        <w:ind w:left="360" w:firstLine="360"/>
        <w:rPr>
          <w:rFonts w:cs="Arial"/>
          <w:szCs w:val="20"/>
        </w:rPr>
      </w:pPr>
      <w:proofErr w:type="spellStart"/>
      <w:r w:rsidRPr="0017704B">
        <w:rPr>
          <w:rFonts w:cs="Arial"/>
          <w:szCs w:val="20"/>
        </w:rPr>
        <w:t>ssh</w:t>
      </w:r>
      <w:proofErr w:type="spellEnd"/>
      <w:r w:rsidRPr="0017704B">
        <w:rPr>
          <w:rFonts w:cs="Arial"/>
          <w:szCs w:val="20"/>
        </w:rPr>
        <w:t xml:space="preserve"> &lt;physical filer&gt; </w:t>
      </w:r>
      <w:proofErr w:type="spellStart"/>
      <w:r w:rsidRPr="0017704B">
        <w:rPr>
          <w:rFonts w:cs="Arial"/>
          <w:szCs w:val="20"/>
        </w:rPr>
        <w:t>vfiler</w:t>
      </w:r>
      <w:proofErr w:type="spellEnd"/>
      <w:r w:rsidRPr="0017704B">
        <w:rPr>
          <w:rFonts w:cs="Arial"/>
          <w:szCs w:val="20"/>
        </w:rPr>
        <w:t xml:space="preserve"> run &lt;</w:t>
      </w:r>
      <w:proofErr w:type="spellStart"/>
      <w:r w:rsidRPr="0017704B">
        <w:rPr>
          <w:rFonts w:cs="Arial"/>
          <w:szCs w:val="20"/>
        </w:rPr>
        <w:t>vfiler</w:t>
      </w:r>
      <w:proofErr w:type="spellEnd"/>
      <w:r w:rsidRPr="0017704B">
        <w:rPr>
          <w:rFonts w:cs="Arial"/>
          <w:szCs w:val="20"/>
        </w:rPr>
        <w:t xml:space="preserve">&gt; </w:t>
      </w:r>
      <w:proofErr w:type="spellStart"/>
      <w:r w:rsidRPr="0017704B">
        <w:rPr>
          <w:rFonts w:cs="Arial"/>
          <w:szCs w:val="20"/>
        </w:rPr>
        <w:t>exportfs</w:t>
      </w:r>
      <w:proofErr w:type="spellEnd"/>
    </w:p>
    <w:p w14:paraId="1CABC20D" w14:textId="77777777" w:rsidR="00445711" w:rsidRDefault="00445711" w:rsidP="00445711">
      <w:pPr>
        <w:ind w:firstLine="360"/>
        <w:rPr>
          <w:rFonts w:cs="Arial"/>
          <w:color w:val="595959" w:themeColor="text1" w:themeTint="A6"/>
          <w:szCs w:val="20"/>
        </w:rPr>
      </w:pPr>
      <w:r w:rsidRPr="00882C4B">
        <w:rPr>
          <w:rFonts w:cs="Arial"/>
          <w:noProof/>
          <w:color w:val="595959" w:themeColor="text1" w:themeTint="A6"/>
          <w:szCs w:val="20"/>
          <w:lang w:val="en-US" w:eastAsia="en-US"/>
        </w:rPr>
        <w:drawing>
          <wp:inline distT="0" distB="0" distL="0" distR="0" wp14:anchorId="21E17C24" wp14:editId="62642E5E">
            <wp:extent cx="5412649" cy="972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6694" cy="980444"/>
                    </a:xfrm>
                    <a:prstGeom prst="rect">
                      <a:avLst/>
                    </a:prstGeom>
                    <a:noFill/>
                    <a:ln>
                      <a:noFill/>
                    </a:ln>
                  </pic:spPr>
                </pic:pic>
              </a:graphicData>
            </a:graphic>
          </wp:inline>
        </w:drawing>
      </w:r>
    </w:p>
    <w:p w14:paraId="044021C7" w14:textId="77777777" w:rsidR="00445711" w:rsidRDefault="00445711" w:rsidP="00445711">
      <w:pPr>
        <w:ind w:firstLine="360"/>
        <w:rPr>
          <w:rFonts w:cs="Arial"/>
          <w:color w:val="595959" w:themeColor="text1" w:themeTint="A6"/>
          <w:szCs w:val="20"/>
        </w:rPr>
      </w:pPr>
    </w:p>
    <w:p w14:paraId="2B5C737C" w14:textId="77777777" w:rsidR="00445711" w:rsidRPr="00882C4B" w:rsidRDefault="00445711" w:rsidP="00445711">
      <w:pPr>
        <w:ind w:firstLine="360"/>
        <w:rPr>
          <w:rFonts w:cs="Arial"/>
          <w:color w:val="595959" w:themeColor="text1" w:themeTint="A6"/>
          <w:szCs w:val="20"/>
        </w:rPr>
      </w:pPr>
    </w:p>
    <w:p w14:paraId="14C72BA0" w14:textId="77777777" w:rsidR="00445711" w:rsidRDefault="00445711" w:rsidP="00445711">
      <w:pPr>
        <w:numPr>
          <w:ilvl w:val="0"/>
          <w:numId w:val="24"/>
        </w:numPr>
        <w:spacing w:after="200" w:line="276" w:lineRule="auto"/>
        <w:rPr>
          <w:rFonts w:cs="Arial"/>
          <w:color w:val="595959" w:themeColor="text1" w:themeTint="A6"/>
          <w:szCs w:val="20"/>
        </w:rPr>
      </w:pPr>
      <w:r w:rsidRPr="00882C4B">
        <w:rPr>
          <w:rFonts w:cs="Arial"/>
          <w:color w:val="595959" w:themeColor="text1" w:themeTint="A6"/>
          <w:szCs w:val="20"/>
        </w:rPr>
        <w:t xml:space="preserve">Verify if the </w:t>
      </w:r>
      <w:proofErr w:type="spellStart"/>
      <w:r w:rsidRPr="00882C4B">
        <w:rPr>
          <w:rFonts w:cs="Arial"/>
          <w:color w:val="595959" w:themeColor="text1" w:themeTint="A6"/>
          <w:szCs w:val="20"/>
        </w:rPr>
        <w:t>snapvault</w:t>
      </w:r>
      <w:proofErr w:type="spellEnd"/>
      <w:r w:rsidRPr="00882C4B">
        <w:rPr>
          <w:rFonts w:cs="Arial"/>
          <w:color w:val="595959" w:themeColor="text1" w:themeTint="A6"/>
          <w:szCs w:val="20"/>
        </w:rPr>
        <w:t xml:space="preserve"> has been created accordingly with the </w:t>
      </w:r>
      <w:proofErr w:type="spellStart"/>
      <w:r w:rsidRPr="00882C4B">
        <w:rPr>
          <w:rFonts w:cs="Arial"/>
          <w:i/>
          <w:color w:val="595959" w:themeColor="text1" w:themeTint="A6"/>
          <w:szCs w:val="20"/>
        </w:rPr>
        <w:t>snapvault</w:t>
      </w:r>
      <w:proofErr w:type="spellEnd"/>
      <w:r w:rsidRPr="00882C4B">
        <w:rPr>
          <w:rFonts w:cs="Arial"/>
          <w:i/>
          <w:color w:val="595959" w:themeColor="text1" w:themeTint="A6"/>
          <w:szCs w:val="20"/>
        </w:rPr>
        <w:t xml:space="preserve"> status</w:t>
      </w:r>
      <w:r w:rsidRPr="00882C4B">
        <w:rPr>
          <w:rFonts w:cs="Arial"/>
          <w:color w:val="595959" w:themeColor="text1" w:themeTint="A6"/>
          <w:szCs w:val="20"/>
        </w:rPr>
        <w:t xml:space="preserve"> command as below.</w:t>
      </w:r>
    </w:p>
    <w:p w14:paraId="37E148DB" w14:textId="77777777" w:rsidR="00445711" w:rsidRPr="0017704B" w:rsidRDefault="00445711" w:rsidP="00445711">
      <w:pPr>
        <w:spacing w:after="200" w:line="276" w:lineRule="auto"/>
        <w:ind w:left="360" w:firstLine="360"/>
        <w:rPr>
          <w:rFonts w:cs="Arial"/>
          <w:szCs w:val="20"/>
        </w:rPr>
      </w:pPr>
      <w:proofErr w:type="spellStart"/>
      <w:r w:rsidRPr="0017704B">
        <w:rPr>
          <w:rFonts w:cs="Arial"/>
          <w:szCs w:val="20"/>
        </w:rPr>
        <w:t>ssh</w:t>
      </w:r>
      <w:proofErr w:type="spellEnd"/>
      <w:r w:rsidRPr="0017704B">
        <w:rPr>
          <w:rFonts w:cs="Arial"/>
          <w:szCs w:val="20"/>
        </w:rPr>
        <w:t xml:space="preserve"> &lt;physical filer&gt; </w:t>
      </w:r>
      <w:proofErr w:type="spellStart"/>
      <w:r w:rsidRPr="0017704B">
        <w:rPr>
          <w:rFonts w:cs="Arial"/>
          <w:szCs w:val="20"/>
        </w:rPr>
        <w:t>vfiler</w:t>
      </w:r>
      <w:proofErr w:type="spellEnd"/>
      <w:r w:rsidRPr="0017704B">
        <w:rPr>
          <w:rFonts w:cs="Arial"/>
          <w:szCs w:val="20"/>
        </w:rPr>
        <w:t xml:space="preserve"> run &lt;</w:t>
      </w:r>
      <w:proofErr w:type="spellStart"/>
      <w:r w:rsidRPr="0017704B">
        <w:rPr>
          <w:rFonts w:cs="Arial"/>
          <w:szCs w:val="20"/>
        </w:rPr>
        <w:t>vfiler</w:t>
      </w:r>
      <w:proofErr w:type="spellEnd"/>
      <w:r w:rsidRPr="0017704B">
        <w:rPr>
          <w:rFonts w:cs="Arial"/>
          <w:szCs w:val="20"/>
        </w:rPr>
        <w:t xml:space="preserve">&gt; </w:t>
      </w:r>
      <w:proofErr w:type="spellStart"/>
      <w:r>
        <w:rPr>
          <w:rFonts w:cs="Arial"/>
          <w:szCs w:val="20"/>
        </w:rPr>
        <w:t>snapvault</w:t>
      </w:r>
      <w:proofErr w:type="spellEnd"/>
      <w:r>
        <w:rPr>
          <w:rFonts w:cs="Arial"/>
          <w:szCs w:val="20"/>
        </w:rPr>
        <w:t xml:space="preserve"> status</w:t>
      </w:r>
    </w:p>
    <w:p w14:paraId="58B4C815" w14:textId="77777777" w:rsidR="00445711" w:rsidRPr="00882C4B" w:rsidRDefault="00445711" w:rsidP="00445711">
      <w:pPr>
        <w:spacing w:after="200" w:line="276" w:lineRule="auto"/>
        <w:ind w:left="360"/>
        <w:rPr>
          <w:rFonts w:cs="Arial"/>
          <w:color w:val="595959" w:themeColor="text1" w:themeTint="A6"/>
          <w:szCs w:val="20"/>
        </w:rPr>
      </w:pPr>
    </w:p>
    <w:p w14:paraId="2A6CB542" w14:textId="77777777" w:rsidR="00445711" w:rsidRDefault="00445711" w:rsidP="00445711">
      <w:pPr>
        <w:ind w:firstLine="360"/>
        <w:rPr>
          <w:rFonts w:cs="Arial"/>
          <w:color w:val="595959" w:themeColor="text1" w:themeTint="A6"/>
          <w:szCs w:val="20"/>
        </w:rPr>
      </w:pPr>
      <w:r w:rsidRPr="00882C4B">
        <w:rPr>
          <w:rFonts w:cs="Arial"/>
          <w:noProof/>
          <w:color w:val="595959" w:themeColor="text1" w:themeTint="A6"/>
          <w:szCs w:val="20"/>
          <w:lang w:val="en-US" w:eastAsia="en-US"/>
        </w:rPr>
        <w:drawing>
          <wp:inline distT="0" distB="0" distL="0" distR="0" wp14:anchorId="3853BC51" wp14:editId="7F6C460A">
            <wp:extent cx="5937885" cy="60960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885" cy="609600"/>
                    </a:xfrm>
                    <a:prstGeom prst="rect">
                      <a:avLst/>
                    </a:prstGeom>
                    <a:noFill/>
                    <a:ln>
                      <a:noFill/>
                    </a:ln>
                  </pic:spPr>
                </pic:pic>
              </a:graphicData>
            </a:graphic>
          </wp:inline>
        </w:drawing>
      </w:r>
    </w:p>
    <w:p w14:paraId="27726079" w14:textId="77777777" w:rsidR="00445711" w:rsidRDefault="00445711" w:rsidP="00445711">
      <w:pPr>
        <w:ind w:firstLine="360"/>
        <w:rPr>
          <w:rFonts w:cs="Arial"/>
          <w:color w:val="595959" w:themeColor="text1" w:themeTint="A6"/>
          <w:szCs w:val="20"/>
        </w:rPr>
      </w:pPr>
    </w:p>
    <w:p w14:paraId="69EBBDF9" w14:textId="677B20E3" w:rsidR="00445711" w:rsidRDefault="00445711" w:rsidP="00445711">
      <w:pPr>
        <w:pStyle w:val="ListParagraph"/>
        <w:numPr>
          <w:ilvl w:val="0"/>
          <w:numId w:val="24"/>
        </w:numPr>
        <w:rPr>
          <w:rFonts w:ascii="Arial" w:hAnsi="Arial" w:cs="Arial"/>
          <w:color w:val="595959" w:themeColor="text1" w:themeTint="A6"/>
          <w:sz w:val="20"/>
          <w:szCs w:val="20"/>
        </w:rPr>
      </w:pPr>
      <w:r w:rsidRPr="00275F31">
        <w:rPr>
          <w:rFonts w:ascii="Arial" w:hAnsi="Arial" w:cs="Arial"/>
          <w:color w:val="595959" w:themeColor="text1" w:themeTint="A6"/>
          <w:sz w:val="20"/>
          <w:szCs w:val="20"/>
        </w:rPr>
        <w:t xml:space="preserve">Next step is to provision the archive log volumes. Proceed to section </w:t>
      </w:r>
      <w:r>
        <w:rPr>
          <w:rFonts w:ascii="Arial" w:hAnsi="Arial" w:cs="Arial"/>
          <w:color w:val="595959" w:themeColor="text1" w:themeTint="A6"/>
          <w:sz w:val="20"/>
          <w:szCs w:val="20"/>
        </w:rPr>
        <w:t xml:space="preserve">for </w:t>
      </w:r>
      <w:hyperlink w:anchor="_Create_Primary/Secondary_Archive" w:history="1">
        <w:r w:rsidRPr="00155996">
          <w:rPr>
            <w:rStyle w:val="Hyperlink"/>
            <w:rFonts w:ascii="Arial" w:hAnsi="Arial" w:cs="Arial"/>
            <w:sz w:val="20"/>
            <w:szCs w:val="20"/>
          </w:rPr>
          <w:t>Archive log.</w:t>
        </w:r>
      </w:hyperlink>
    </w:p>
    <w:p w14:paraId="13E3E642" w14:textId="77777777" w:rsidR="00445711" w:rsidRPr="00275F31" w:rsidRDefault="00445711" w:rsidP="00445711">
      <w:pPr>
        <w:pStyle w:val="ListParagraph"/>
        <w:numPr>
          <w:ilvl w:val="0"/>
          <w:numId w:val="24"/>
        </w:numPr>
        <w:rPr>
          <w:rFonts w:ascii="Arial" w:hAnsi="Arial" w:cs="Arial"/>
          <w:color w:val="595959" w:themeColor="text1" w:themeTint="A6"/>
          <w:sz w:val="20"/>
          <w:szCs w:val="20"/>
        </w:rPr>
      </w:pPr>
      <w:r>
        <w:rPr>
          <w:rFonts w:ascii="Arial" w:hAnsi="Arial" w:cs="Arial"/>
          <w:color w:val="595959" w:themeColor="text1" w:themeTint="A6"/>
          <w:sz w:val="20"/>
          <w:szCs w:val="20"/>
        </w:rPr>
        <w:t>Request Platforms to Mount the volumes and close your tasks and CR.</w:t>
      </w:r>
    </w:p>
    <w:p w14:paraId="29051B90" w14:textId="77777777" w:rsidR="00445711" w:rsidRDefault="00445711" w:rsidP="00445711">
      <w:pPr>
        <w:pStyle w:val="Heading3"/>
      </w:pPr>
      <w:bookmarkStart w:id="133" w:name="_Create_Primary/Secondary_Archive"/>
      <w:bookmarkStart w:id="134" w:name="_Toc475023005"/>
      <w:bookmarkStart w:id="135" w:name="_Toc480543187"/>
      <w:bookmarkEnd w:id="133"/>
      <w:r>
        <w:t>Create Primary/Secondary Archive log:</w:t>
      </w:r>
      <w:bookmarkEnd w:id="134"/>
      <w:bookmarkEnd w:id="135"/>
    </w:p>
    <w:p w14:paraId="43FF35E2" w14:textId="77777777" w:rsidR="00445711" w:rsidRPr="00882C4B" w:rsidRDefault="00445711" w:rsidP="00445711">
      <w:pPr>
        <w:spacing w:after="360"/>
        <w:rPr>
          <w:rFonts w:eastAsia="Times New Roman" w:cs="Arial"/>
          <w:color w:val="595959" w:themeColor="text1" w:themeTint="A6"/>
          <w:szCs w:val="20"/>
          <w:u w:val="single"/>
        </w:rPr>
      </w:pPr>
      <w:r w:rsidRPr="00882C4B">
        <w:rPr>
          <w:rFonts w:eastAsia="Times New Roman" w:cs="Arial"/>
          <w:color w:val="595959" w:themeColor="text1" w:themeTint="A6"/>
          <w:szCs w:val="20"/>
          <w:u w:val="single"/>
        </w:rPr>
        <w:t xml:space="preserve">What are </w:t>
      </w:r>
      <w:r>
        <w:rPr>
          <w:rFonts w:eastAsia="Times New Roman" w:cs="Arial"/>
          <w:color w:val="595959" w:themeColor="text1" w:themeTint="A6"/>
          <w:szCs w:val="20"/>
          <w:u w:val="single"/>
        </w:rPr>
        <w:t>Archive</w:t>
      </w:r>
      <w:r w:rsidRPr="00882C4B">
        <w:rPr>
          <w:rFonts w:eastAsia="Times New Roman" w:cs="Arial"/>
          <w:color w:val="595959" w:themeColor="text1" w:themeTint="A6"/>
          <w:szCs w:val="20"/>
          <w:u w:val="single"/>
        </w:rPr>
        <w:t xml:space="preserve"> logs?</w:t>
      </w:r>
    </w:p>
    <w:p w14:paraId="30C2FF63" w14:textId="77777777" w:rsidR="00445711" w:rsidRPr="00882C4B" w:rsidRDefault="00445711" w:rsidP="00445711">
      <w:pPr>
        <w:spacing w:after="360"/>
        <w:rPr>
          <w:rFonts w:eastAsia="Times New Roman" w:cs="Arial"/>
          <w:color w:val="595959" w:themeColor="text1" w:themeTint="A6"/>
          <w:szCs w:val="20"/>
        </w:rPr>
      </w:pPr>
      <w:r w:rsidRPr="00882C4B">
        <w:rPr>
          <w:rFonts w:eastAsia="Times New Roman" w:cs="Arial"/>
          <w:color w:val="595959" w:themeColor="text1" w:themeTint="A6"/>
          <w:szCs w:val="20"/>
        </w:rPr>
        <w:t xml:space="preserve">Oracle Database lets you save filled groups of redo log files to one or more offline destinations, known collectively as the archived redo log, or more simply the archive log. The process of turning redo log files into archived redo log files is called archiving. Achieve logs mainly use for database at the time of restoration  </w:t>
      </w:r>
    </w:p>
    <w:p w14:paraId="43CC3C1A" w14:textId="77777777" w:rsidR="00445711" w:rsidRDefault="00445711" w:rsidP="00445711">
      <w:pPr>
        <w:spacing w:after="360"/>
        <w:rPr>
          <w:rFonts w:eastAsia="Times New Roman" w:cs="Arial"/>
          <w:color w:val="595959" w:themeColor="text1" w:themeTint="A6"/>
          <w:szCs w:val="20"/>
          <w:u w:val="single"/>
        </w:rPr>
      </w:pPr>
      <w:r w:rsidRPr="00882C4B">
        <w:rPr>
          <w:rFonts w:eastAsia="Times New Roman" w:cs="Arial"/>
          <w:color w:val="595959" w:themeColor="text1" w:themeTint="A6"/>
          <w:szCs w:val="20"/>
          <w:u w:val="single"/>
        </w:rPr>
        <w:t>Standards:</w:t>
      </w:r>
    </w:p>
    <w:p w14:paraId="0D2A81B2" w14:textId="77777777" w:rsidR="00445711" w:rsidRPr="00C37943" w:rsidRDefault="00445711" w:rsidP="00445711">
      <w:pPr>
        <w:pStyle w:val="ListParagraph"/>
        <w:numPr>
          <w:ilvl w:val="0"/>
          <w:numId w:val="25"/>
        </w:numPr>
        <w:spacing w:after="360"/>
        <w:rPr>
          <w:rFonts w:ascii="Arial" w:eastAsia="Times New Roman" w:hAnsi="Arial" w:cs="Arial"/>
          <w:color w:val="595959" w:themeColor="text1" w:themeTint="A6"/>
          <w:sz w:val="20"/>
          <w:szCs w:val="20"/>
          <w:u w:val="single"/>
        </w:rPr>
      </w:pPr>
      <w:r w:rsidRPr="00C37943">
        <w:rPr>
          <w:rFonts w:ascii="Arial" w:hAnsi="Arial" w:cs="Arial"/>
          <w:color w:val="595959" w:themeColor="text1" w:themeTint="A6"/>
          <w:sz w:val="20"/>
          <w:szCs w:val="20"/>
        </w:rPr>
        <w:t xml:space="preserve">As per the new standards the Arch volume will be created on CDOT filers.  We have two arch volumes one is primary other one is secondary one. </w:t>
      </w:r>
      <w:r>
        <w:rPr>
          <w:rFonts w:ascii="Arial" w:hAnsi="Arial" w:cs="Arial"/>
          <w:color w:val="595959" w:themeColor="text1" w:themeTint="A6"/>
          <w:sz w:val="20"/>
          <w:szCs w:val="20"/>
        </w:rPr>
        <w:t xml:space="preserve">Please ensure you have read through the </w:t>
      </w:r>
      <w:hyperlink w:anchor="_c-DOT_Standards_2" w:history="1">
        <w:r w:rsidRPr="008B5E0A">
          <w:rPr>
            <w:rStyle w:val="Hyperlink"/>
            <w:rFonts w:ascii="Arial" w:hAnsi="Arial" w:cs="Arial"/>
            <w:sz w:val="20"/>
            <w:szCs w:val="20"/>
          </w:rPr>
          <w:t>c-DOT Archive log standards</w:t>
        </w:r>
      </w:hyperlink>
    </w:p>
    <w:p w14:paraId="32BE51BF" w14:textId="77777777" w:rsidR="00445711" w:rsidRPr="00C87CE5" w:rsidRDefault="00445711" w:rsidP="00445711">
      <w:pPr>
        <w:pStyle w:val="ListParagraph"/>
        <w:numPr>
          <w:ilvl w:val="0"/>
          <w:numId w:val="25"/>
        </w:numPr>
        <w:spacing w:after="360"/>
        <w:rPr>
          <w:rFonts w:ascii="Arial" w:eastAsia="Times New Roman" w:hAnsi="Arial" w:cs="Arial"/>
          <w:color w:val="595959" w:themeColor="text1" w:themeTint="A6"/>
          <w:sz w:val="20"/>
          <w:szCs w:val="20"/>
          <w:u w:val="single"/>
        </w:rPr>
      </w:pPr>
      <w:r>
        <w:rPr>
          <w:rFonts w:ascii="Arial" w:hAnsi="Arial" w:cs="Arial"/>
          <w:color w:val="595959" w:themeColor="text1" w:themeTint="A6"/>
          <w:sz w:val="20"/>
          <w:szCs w:val="20"/>
        </w:rPr>
        <w:t xml:space="preserve">Primary archive log is should be created on dedicated c-DOT archive log filers. </w:t>
      </w:r>
    </w:p>
    <w:p w14:paraId="4A52DC2F" w14:textId="77777777" w:rsidR="00445711" w:rsidRPr="00C87CE5" w:rsidRDefault="00445711" w:rsidP="00445711">
      <w:pPr>
        <w:pStyle w:val="ListParagraph"/>
        <w:numPr>
          <w:ilvl w:val="1"/>
          <w:numId w:val="25"/>
        </w:numPr>
        <w:spacing w:after="360"/>
        <w:rPr>
          <w:rFonts w:ascii="Arial" w:eastAsia="Times New Roman" w:hAnsi="Arial" w:cs="Arial"/>
          <w:color w:val="595959" w:themeColor="text1" w:themeTint="A6"/>
          <w:sz w:val="20"/>
          <w:szCs w:val="20"/>
          <w:u w:val="single"/>
        </w:rPr>
      </w:pPr>
      <w:r w:rsidRPr="00C87CE5">
        <w:rPr>
          <w:rFonts w:ascii="Arial" w:eastAsia="Times New Roman" w:hAnsi="Arial" w:cs="Arial"/>
          <w:color w:val="595959" w:themeColor="text1" w:themeTint="A6"/>
          <w:sz w:val="20"/>
          <w:szCs w:val="20"/>
        </w:rPr>
        <w:t xml:space="preserve">The </w:t>
      </w:r>
      <w:r>
        <w:rPr>
          <w:rFonts w:ascii="Arial" w:eastAsia="Times New Roman" w:hAnsi="Arial" w:cs="Arial"/>
          <w:color w:val="595959" w:themeColor="text1" w:themeTint="A6"/>
          <w:sz w:val="20"/>
          <w:szCs w:val="20"/>
        </w:rPr>
        <w:t xml:space="preserve">dedicated </w:t>
      </w:r>
      <w:r w:rsidRPr="00C87CE5">
        <w:rPr>
          <w:rFonts w:ascii="Arial" w:eastAsia="Times New Roman" w:hAnsi="Arial" w:cs="Arial"/>
          <w:color w:val="595959" w:themeColor="text1" w:themeTint="A6"/>
          <w:sz w:val="20"/>
          <w:szCs w:val="20"/>
        </w:rPr>
        <w:t xml:space="preserve">Archive </w:t>
      </w:r>
      <w:r>
        <w:rPr>
          <w:rFonts w:ascii="Arial" w:eastAsia="Times New Roman" w:hAnsi="Arial" w:cs="Arial"/>
          <w:color w:val="595959" w:themeColor="text1" w:themeTint="A6"/>
          <w:sz w:val="20"/>
          <w:szCs w:val="20"/>
        </w:rPr>
        <w:t>log c-DOT filer</w:t>
      </w:r>
      <w:r w:rsidRPr="00C87CE5">
        <w:rPr>
          <w:rFonts w:ascii="Arial" w:eastAsia="Times New Roman" w:hAnsi="Arial" w:cs="Arial"/>
          <w:color w:val="595959" w:themeColor="text1" w:themeTint="A6"/>
          <w:sz w:val="20"/>
          <w:szCs w:val="20"/>
        </w:rPr>
        <w:t xml:space="preserve"> name will have</w:t>
      </w:r>
      <w:r w:rsidRPr="00C87CE5">
        <w:rPr>
          <w:rFonts w:ascii="Arial" w:eastAsia="Times New Roman" w:hAnsi="Arial" w:cs="Arial"/>
          <w:b/>
          <w:color w:val="595959" w:themeColor="text1" w:themeTint="A6"/>
          <w:sz w:val="20"/>
          <w:szCs w:val="20"/>
        </w:rPr>
        <w:t xml:space="preserve"> </w:t>
      </w:r>
      <w:proofErr w:type="spellStart"/>
      <w:r w:rsidRPr="00C87CE5">
        <w:rPr>
          <w:rFonts w:ascii="Arial" w:eastAsia="Times New Roman" w:hAnsi="Arial" w:cs="Arial"/>
          <w:b/>
          <w:color w:val="595959" w:themeColor="text1" w:themeTint="A6"/>
          <w:sz w:val="20"/>
          <w:szCs w:val="20"/>
        </w:rPr>
        <w:t>claa</w:t>
      </w:r>
      <w:proofErr w:type="spellEnd"/>
      <w:r>
        <w:rPr>
          <w:rFonts w:ascii="Arial" w:eastAsia="Times New Roman" w:hAnsi="Arial" w:cs="Arial"/>
          <w:color w:val="595959" w:themeColor="text1" w:themeTint="A6"/>
          <w:sz w:val="20"/>
          <w:szCs w:val="20"/>
        </w:rPr>
        <w:t xml:space="preserve"> in the cluster. Ex</w:t>
      </w:r>
      <w:r w:rsidRPr="00C87CE5">
        <w:rPr>
          <w:rFonts w:ascii="Arial" w:eastAsia="Times New Roman" w:hAnsi="Arial" w:cs="Arial"/>
          <w:color w:val="595959" w:themeColor="text1" w:themeTint="A6"/>
          <w:sz w:val="20"/>
          <w:szCs w:val="20"/>
        </w:rPr>
        <w:t>: eg-cis-</w:t>
      </w:r>
      <w:r w:rsidRPr="00C87CE5">
        <w:rPr>
          <w:rFonts w:ascii="Arial" w:eastAsia="Times New Roman" w:hAnsi="Arial" w:cs="Arial"/>
          <w:b/>
          <w:color w:val="595959" w:themeColor="text1" w:themeTint="A6"/>
          <w:sz w:val="20"/>
          <w:szCs w:val="20"/>
        </w:rPr>
        <w:t>claa</w:t>
      </w:r>
      <w:r w:rsidRPr="00C87CE5">
        <w:rPr>
          <w:rFonts w:ascii="Arial" w:eastAsia="Times New Roman" w:hAnsi="Arial" w:cs="Arial"/>
          <w:color w:val="595959" w:themeColor="text1" w:themeTint="A6"/>
          <w:sz w:val="20"/>
          <w:szCs w:val="20"/>
        </w:rPr>
        <w:t xml:space="preserve">-e01 </w:t>
      </w:r>
    </w:p>
    <w:p w14:paraId="67D5E212" w14:textId="77777777" w:rsidR="00445711" w:rsidRPr="00C87CE5" w:rsidRDefault="00445711" w:rsidP="00445711">
      <w:pPr>
        <w:pStyle w:val="ListParagraph"/>
        <w:numPr>
          <w:ilvl w:val="1"/>
          <w:numId w:val="25"/>
        </w:numPr>
        <w:spacing w:after="360"/>
        <w:rPr>
          <w:rFonts w:ascii="Arial" w:eastAsia="Times New Roman" w:hAnsi="Arial" w:cs="Arial"/>
          <w:color w:val="595959" w:themeColor="text1" w:themeTint="A6"/>
          <w:sz w:val="20"/>
          <w:szCs w:val="20"/>
          <w:u w:val="single"/>
        </w:rPr>
      </w:pPr>
      <w:r w:rsidRPr="00C87CE5">
        <w:rPr>
          <w:rFonts w:ascii="Arial" w:eastAsia="Times New Roman" w:hAnsi="Arial" w:cs="Arial"/>
          <w:color w:val="595959" w:themeColor="text1" w:themeTint="A6"/>
          <w:sz w:val="20"/>
          <w:szCs w:val="20"/>
        </w:rPr>
        <w:t xml:space="preserve">The </w:t>
      </w:r>
      <w:proofErr w:type="spellStart"/>
      <w:r w:rsidRPr="00C87CE5">
        <w:rPr>
          <w:rFonts w:ascii="Arial" w:eastAsia="Times New Roman" w:hAnsi="Arial" w:cs="Arial"/>
          <w:color w:val="595959" w:themeColor="text1" w:themeTint="A6"/>
          <w:sz w:val="20"/>
          <w:szCs w:val="20"/>
        </w:rPr>
        <w:t>Vserver</w:t>
      </w:r>
      <w:proofErr w:type="spellEnd"/>
      <w:r w:rsidRPr="00C87CE5">
        <w:rPr>
          <w:rFonts w:ascii="Arial" w:eastAsia="Times New Roman" w:hAnsi="Arial" w:cs="Arial"/>
          <w:color w:val="595959" w:themeColor="text1" w:themeTint="A6"/>
          <w:sz w:val="20"/>
          <w:szCs w:val="20"/>
        </w:rPr>
        <w:t xml:space="preserve"> </w:t>
      </w:r>
      <w:r>
        <w:rPr>
          <w:rFonts w:ascii="Arial" w:eastAsia="Times New Roman" w:hAnsi="Arial" w:cs="Arial"/>
          <w:color w:val="595959" w:themeColor="text1" w:themeTint="A6"/>
          <w:sz w:val="20"/>
          <w:szCs w:val="20"/>
        </w:rPr>
        <w:t>will have</w:t>
      </w:r>
      <w:r w:rsidRPr="00C87CE5">
        <w:rPr>
          <w:rFonts w:ascii="Arial" w:eastAsia="Times New Roman" w:hAnsi="Arial" w:cs="Arial"/>
          <w:color w:val="595959" w:themeColor="text1" w:themeTint="A6"/>
          <w:sz w:val="20"/>
          <w:szCs w:val="20"/>
        </w:rPr>
        <w:t xml:space="preserve"> </w:t>
      </w:r>
      <w:r w:rsidRPr="00C87CE5">
        <w:rPr>
          <w:rFonts w:ascii="Arial" w:eastAsia="Times New Roman" w:hAnsi="Arial" w:cs="Arial"/>
          <w:b/>
          <w:color w:val="595959" w:themeColor="text1" w:themeTint="A6"/>
          <w:sz w:val="20"/>
          <w:szCs w:val="20"/>
        </w:rPr>
        <w:t>oracle</w:t>
      </w:r>
      <w:r w:rsidRPr="00C87CE5">
        <w:rPr>
          <w:rFonts w:ascii="Arial" w:eastAsia="Times New Roman" w:hAnsi="Arial" w:cs="Arial"/>
          <w:color w:val="595959" w:themeColor="text1" w:themeTint="A6"/>
          <w:sz w:val="20"/>
          <w:szCs w:val="20"/>
        </w:rPr>
        <w:t xml:space="preserve"> name in the </w:t>
      </w:r>
      <w:proofErr w:type="spellStart"/>
      <w:r w:rsidRPr="00C87CE5">
        <w:rPr>
          <w:rFonts w:ascii="Arial" w:eastAsia="Times New Roman" w:hAnsi="Arial" w:cs="Arial"/>
          <w:color w:val="595959" w:themeColor="text1" w:themeTint="A6"/>
          <w:sz w:val="20"/>
          <w:szCs w:val="20"/>
        </w:rPr>
        <w:t>Vserver</w:t>
      </w:r>
      <w:proofErr w:type="spellEnd"/>
      <w:r>
        <w:rPr>
          <w:rFonts w:ascii="Arial" w:eastAsia="Times New Roman" w:hAnsi="Arial" w:cs="Arial"/>
          <w:color w:val="595959" w:themeColor="text1" w:themeTint="A6"/>
          <w:sz w:val="20"/>
          <w:szCs w:val="20"/>
        </w:rPr>
        <w:t xml:space="preserve"> name</w:t>
      </w:r>
      <w:r w:rsidRPr="00C87CE5">
        <w:rPr>
          <w:rFonts w:ascii="Arial" w:eastAsia="Times New Roman" w:hAnsi="Arial" w:cs="Arial"/>
          <w:color w:val="595959" w:themeColor="text1" w:themeTint="A6"/>
          <w:sz w:val="20"/>
          <w:szCs w:val="20"/>
        </w:rPr>
        <w:t>.</w:t>
      </w:r>
      <w:r>
        <w:rPr>
          <w:rFonts w:ascii="Arial" w:eastAsia="Times New Roman" w:hAnsi="Arial" w:cs="Arial"/>
          <w:color w:val="595959" w:themeColor="text1" w:themeTint="A6"/>
          <w:sz w:val="20"/>
          <w:szCs w:val="20"/>
        </w:rPr>
        <w:t xml:space="preserve"> </w:t>
      </w:r>
      <w:r w:rsidRPr="00C87CE5">
        <w:rPr>
          <w:rFonts w:ascii="Arial" w:eastAsia="Times New Roman" w:hAnsi="Arial" w:cs="Arial"/>
          <w:color w:val="595959" w:themeColor="text1" w:themeTint="A6"/>
          <w:sz w:val="20"/>
          <w:szCs w:val="20"/>
        </w:rPr>
        <w:t>Ex: cis</w:t>
      </w:r>
      <w:r w:rsidRPr="00C87CE5">
        <w:rPr>
          <w:rFonts w:ascii="Arial" w:eastAsia="Times New Roman" w:hAnsi="Arial" w:cs="Arial"/>
          <w:b/>
          <w:color w:val="595959" w:themeColor="text1" w:themeTint="A6"/>
          <w:sz w:val="20"/>
          <w:szCs w:val="20"/>
        </w:rPr>
        <w:t>oracle</w:t>
      </w:r>
      <w:r w:rsidRPr="00C87CE5">
        <w:rPr>
          <w:rFonts w:ascii="Arial" w:eastAsia="Times New Roman" w:hAnsi="Arial" w:cs="Arial"/>
          <w:color w:val="595959" w:themeColor="text1" w:themeTint="A6"/>
          <w:sz w:val="20"/>
          <w:szCs w:val="20"/>
        </w:rPr>
        <w:t>-e0001</w:t>
      </w:r>
    </w:p>
    <w:p w14:paraId="134EB511" w14:textId="77777777" w:rsidR="00445711" w:rsidRPr="00C87CE5" w:rsidRDefault="00445711" w:rsidP="00445711">
      <w:pPr>
        <w:pStyle w:val="ListParagraph"/>
        <w:numPr>
          <w:ilvl w:val="1"/>
          <w:numId w:val="25"/>
        </w:numPr>
        <w:spacing w:after="360"/>
        <w:rPr>
          <w:rFonts w:ascii="Arial" w:eastAsia="Times New Roman" w:hAnsi="Arial" w:cs="Arial"/>
          <w:color w:val="595959" w:themeColor="text1" w:themeTint="A6"/>
          <w:sz w:val="20"/>
          <w:szCs w:val="20"/>
          <w:u w:val="single"/>
        </w:rPr>
      </w:pPr>
      <w:r>
        <w:rPr>
          <w:rFonts w:ascii="Arial" w:eastAsia="Times New Roman" w:hAnsi="Arial" w:cs="Arial"/>
          <w:color w:val="595959" w:themeColor="text1" w:themeTint="A6"/>
          <w:sz w:val="20"/>
          <w:szCs w:val="20"/>
        </w:rPr>
        <w:t xml:space="preserve">Refer to the </w:t>
      </w:r>
      <w:hyperlink w:anchor="_c-DOT_Standards_1" w:history="1">
        <w:r w:rsidRPr="00C87CE5">
          <w:rPr>
            <w:rStyle w:val="Hyperlink"/>
            <w:rFonts w:ascii="Arial" w:eastAsia="Times New Roman" w:hAnsi="Arial" w:cs="Arial"/>
            <w:sz w:val="20"/>
            <w:szCs w:val="20"/>
            <w14:textFill>
              <w14:solidFill>
                <w14:srgbClr w14:val="0000FF">
                  <w14:lumMod w14:val="65000"/>
                  <w14:lumOff w14:val="35000"/>
                </w14:srgbClr>
              </w14:solidFill>
            </w14:textFill>
          </w:rPr>
          <w:t>c-DOT Filer naming standards</w:t>
        </w:r>
      </w:hyperlink>
      <w:r>
        <w:rPr>
          <w:rFonts w:ascii="Arial" w:eastAsia="Times New Roman" w:hAnsi="Arial" w:cs="Arial"/>
          <w:color w:val="595959" w:themeColor="text1" w:themeTint="A6"/>
          <w:sz w:val="20"/>
          <w:szCs w:val="20"/>
        </w:rPr>
        <w:t xml:space="preserve"> for more information.</w:t>
      </w:r>
    </w:p>
    <w:p w14:paraId="4D850F90" w14:textId="77777777" w:rsidR="00445711" w:rsidRPr="00C37943" w:rsidRDefault="00445711" w:rsidP="00445711">
      <w:pPr>
        <w:pStyle w:val="ListParagraph"/>
        <w:numPr>
          <w:ilvl w:val="0"/>
          <w:numId w:val="25"/>
        </w:numPr>
        <w:spacing w:after="360"/>
        <w:rPr>
          <w:rFonts w:ascii="Arial" w:eastAsia="Times New Roman" w:hAnsi="Arial" w:cs="Arial"/>
          <w:color w:val="595959" w:themeColor="text1" w:themeTint="A6"/>
          <w:sz w:val="20"/>
          <w:szCs w:val="20"/>
          <w:u w:val="single"/>
        </w:rPr>
      </w:pPr>
      <w:r>
        <w:rPr>
          <w:rFonts w:ascii="Arial" w:hAnsi="Arial" w:cs="Arial"/>
          <w:color w:val="595959" w:themeColor="text1" w:themeTint="A6"/>
          <w:sz w:val="20"/>
          <w:szCs w:val="20"/>
        </w:rPr>
        <w:t xml:space="preserve">Secondary archive log should be created on shared c-DOT filers where available. Note: This should not be on the same dedicated archive log filers as Primary Archive. In some </w:t>
      </w:r>
      <w:proofErr w:type="gramStart"/>
      <w:r>
        <w:rPr>
          <w:rFonts w:ascii="Arial" w:hAnsi="Arial" w:cs="Arial"/>
          <w:color w:val="595959" w:themeColor="text1" w:themeTint="A6"/>
          <w:sz w:val="20"/>
          <w:szCs w:val="20"/>
        </w:rPr>
        <w:t>locations</w:t>
      </w:r>
      <w:proofErr w:type="gramEnd"/>
      <w:r>
        <w:rPr>
          <w:rFonts w:ascii="Arial" w:hAnsi="Arial" w:cs="Arial"/>
          <w:color w:val="595959" w:themeColor="text1" w:themeTint="A6"/>
          <w:sz w:val="20"/>
          <w:szCs w:val="20"/>
        </w:rPr>
        <w:t xml:space="preserve"> this will be on 7-mode filers.</w:t>
      </w:r>
    </w:p>
    <w:p w14:paraId="04B2DE9C" w14:textId="77777777" w:rsidR="00445711" w:rsidRPr="00C37943" w:rsidRDefault="00445711" w:rsidP="00445711">
      <w:pPr>
        <w:pStyle w:val="ListParagraph"/>
        <w:numPr>
          <w:ilvl w:val="0"/>
          <w:numId w:val="25"/>
        </w:numPr>
        <w:spacing w:after="360"/>
        <w:rPr>
          <w:rFonts w:ascii="Arial" w:eastAsia="Times New Roman" w:hAnsi="Arial" w:cs="Arial"/>
          <w:color w:val="595959" w:themeColor="text1" w:themeTint="A6"/>
          <w:sz w:val="20"/>
          <w:szCs w:val="20"/>
          <w:u w:val="single"/>
        </w:rPr>
      </w:pPr>
      <w:r>
        <w:rPr>
          <w:rFonts w:ascii="Arial" w:hAnsi="Arial" w:cs="Arial"/>
          <w:color w:val="595959" w:themeColor="text1" w:themeTint="A6"/>
          <w:sz w:val="20"/>
          <w:szCs w:val="20"/>
        </w:rPr>
        <w:t>For locations where dedicated c-DOT archive log filers are unavailable the primary and secondary should be split across different filer heads. Check existing setup and confirm with D&amp;E/leads.</w:t>
      </w:r>
    </w:p>
    <w:p w14:paraId="5D12AB3C" w14:textId="77777777" w:rsidR="00445711" w:rsidRDefault="00445711" w:rsidP="00445711">
      <w:pPr>
        <w:pStyle w:val="ListParagraph"/>
        <w:numPr>
          <w:ilvl w:val="0"/>
          <w:numId w:val="25"/>
        </w:numPr>
        <w:rPr>
          <w:rFonts w:ascii="Arial" w:hAnsi="Arial" w:cs="Arial"/>
          <w:color w:val="595959" w:themeColor="text1" w:themeTint="A6"/>
          <w:sz w:val="20"/>
          <w:szCs w:val="20"/>
        </w:rPr>
      </w:pPr>
      <w:r>
        <w:rPr>
          <w:rFonts w:ascii="Arial" w:hAnsi="Arial" w:cs="Arial"/>
          <w:color w:val="595959" w:themeColor="text1" w:themeTint="A6"/>
          <w:sz w:val="20"/>
          <w:szCs w:val="20"/>
        </w:rPr>
        <w:t xml:space="preserve">For the </w:t>
      </w:r>
      <w:r w:rsidRPr="00C37943">
        <w:rPr>
          <w:rFonts w:ascii="Arial" w:hAnsi="Arial" w:cs="Arial"/>
          <w:color w:val="595959" w:themeColor="text1" w:themeTint="A6"/>
          <w:sz w:val="20"/>
          <w:szCs w:val="20"/>
        </w:rPr>
        <w:t xml:space="preserve">Primary volume exports, </w:t>
      </w:r>
      <w:r>
        <w:rPr>
          <w:rFonts w:ascii="Arial" w:hAnsi="Arial" w:cs="Arial"/>
          <w:color w:val="595959" w:themeColor="text1" w:themeTint="A6"/>
          <w:sz w:val="20"/>
          <w:szCs w:val="20"/>
        </w:rPr>
        <w:t xml:space="preserve">it </w:t>
      </w:r>
      <w:r w:rsidRPr="00C37943">
        <w:rPr>
          <w:rFonts w:ascii="Arial" w:hAnsi="Arial" w:cs="Arial"/>
          <w:color w:val="595959" w:themeColor="text1" w:themeTint="A6"/>
          <w:sz w:val="20"/>
          <w:szCs w:val="20"/>
        </w:rPr>
        <w:t xml:space="preserve">should be at volume level and the secondary volume exports should be at </w:t>
      </w:r>
      <w:proofErr w:type="spellStart"/>
      <w:r w:rsidRPr="00C37943">
        <w:rPr>
          <w:rFonts w:ascii="Arial" w:hAnsi="Arial" w:cs="Arial"/>
          <w:color w:val="595959" w:themeColor="text1" w:themeTint="A6"/>
          <w:sz w:val="20"/>
          <w:szCs w:val="20"/>
        </w:rPr>
        <w:t>qtree</w:t>
      </w:r>
      <w:proofErr w:type="spellEnd"/>
      <w:r w:rsidRPr="00C37943">
        <w:rPr>
          <w:rFonts w:ascii="Arial" w:hAnsi="Arial" w:cs="Arial"/>
          <w:color w:val="595959" w:themeColor="text1" w:themeTint="A6"/>
          <w:sz w:val="20"/>
          <w:szCs w:val="20"/>
        </w:rPr>
        <w:t xml:space="preserve"> level.</w:t>
      </w:r>
    </w:p>
    <w:p w14:paraId="30400F37" w14:textId="77777777" w:rsidR="00445711" w:rsidRPr="00C37943" w:rsidRDefault="00445711" w:rsidP="00445711">
      <w:pPr>
        <w:ind w:left="720"/>
        <w:rPr>
          <w:rFonts w:cs="Arial"/>
          <w:i/>
          <w:szCs w:val="20"/>
        </w:rPr>
      </w:pPr>
      <w:r w:rsidRPr="00C37943">
        <w:rPr>
          <w:rFonts w:cs="Arial"/>
          <w:i/>
          <w:szCs w:val="20"/>
        </w:rPr>
        <w:t>Example Primary volume: cpsoracle-h0031:/ cb0289_trta_provision8provision_45_n01oraarch1_nosnap</w:t>
      </w:r>
    </w:p>
    <w:p w14:paraId="24947278" w14:textId="77777777" w:rsidR="00445711" w:rsidRPr="00C37943" w:rsidRDefault="00445711" w:rsidP="00445711">
      <w:pPr>
        <w:ind w:left="720"/>
        <w:rPr>
          <w:rFonts w:eastAsia="Calibri" w:cs="Arial"/>
          <w:i/>
          <w:szCs w:val="20"/>
        </w:rPr>
      </w:pPr>
      <w:r w:rsidRPr="00C37943">
        <w:rPr>
          <w:rFonts w:cs="Arial"/>
          <w:i/>
          <w:szCs w:val="20"/>
        </w:rPr>
        <w:t xml:space="preserve">Ex Secondary volume: cpsprod-h0080:/ </w:t>
      </w:r>
      <w:proofErr w:type="spellStart"/>
      <w:r w:rsidRPr="00C37943">
        <w:rPr>
          <w:rFonts w:cs="Arial"/>
          <w:i/>
          <w:szCs w:val="20"/>
        </w:rPr>
        <w:t>infra_oraarchalt_cps_nosnap</w:t>
      </w:r>
      <w:proofErr w:type="spellEnd"/>
      <w:r w:rsidRPr="00C37943">
        <w:rPr>
          <w:rFonts w:cs="Arial"/>
          <w:i/>
          <w:szCs w:val="20"/>
        </w:rPr>
        <w:t>/</w:t>
      </w:r>
      <w:r w:rsidRPr="00C37943">
        <w:rPr>
          <w:rFonts w:eastAsia="Times New Roman" w:cs="Arial"/>
          <w:i/>
          <w:szCs w:val="20"/>
        </w:rPr>
        <w:t xml:space="preserve"> cb0289_45_trtaprovision8provision_n01oraarch2</w:t>
      </w:r>
    </w:p>
    <w:p w14:paraId="6DF835FD" w14:textId="77777777" w:rsidR="00445711" w:rsidRPr="00882C4B" w:rsidRDefault="00445711" w:rsidP="00445711">
      <w:pPr>
        <w:rPr>
          <w:rFonts w:eastAsia="Times New Roman" w:cs="Arial"/>
          <w:color w:val="595959" w:themeColor="text1" w:themeTint="A6"/>
          <w:szCs w:val="20"/>
        </w:rPr>
      </w:pPr>
    </w:p>
    <w:p w14:paraId="663C274A" w14:textId="77777777" w:rsidR="00445711" w:rsidRPr="00C87CE5" w:rsidRDefault="00445711" w:rsidP="00445711">
      <w:pPr>
        <w:pStyle w:val="ListParagraph"/>
        <w:numPr>
          <w:ilvl w:val="0"/>
          <w:numId w:val="26"/>
        </w:numPr>
        <w:spacing w:after="360"/>
        <w:rPr>
          <w:rFonts w:ascii="Arial" w:eastAsia="Times New Roman" w:hAnsi="Arial" w:cs="Arial"/>
          <w:color w:val="595959" w:themeColor="text1" w:themeTint="A6"/>
          <w:sz w:val="20"/>
          <w:szCs w:val="20"/>
          <w:u w:val="single"/>
        </w:rPr>
      </w:pPr>
      <w:r w:rsidRPr="00C87CE5">
        <w:rPr>
          <w:rFonts w:ascii="Arial" w:eastAsia="Times New Roman" w:hAnsi="Arial" w:cs="Arial"/>
          <w:color w:val="595959" w:themeColor="text1" w:themeTint="A6"/>
          <w:sz w:val="20"/>
          <w:szCs w:val="20"/>
        </w:rPr>
        <w:t>Retention standard for archive logs is (7,14,30 &amp; 45 days) and should be set as per the BU request</w:t>
      </w:r>
    </w:p>
    <w:p w14:paraId="2CBC2FCE" w14:textId="77777777" w:rsidR="00445711" w:rsidRPr="000D15C9" w:rsidRDefault="00445711" w:rsidP="00445711">
      <w:pPr>
        <w:rPr>
          <w:i/>
          <w:u w:val="single"/>
        </w:rPr>
      </w:pPr>
      <w:r w:rsidRPr="000D15C9">
        <w:rPr>
          <w:i/>
          <w:u w:val="single"/>
        </w:rPr>
        <w:t>Pre-requisites:</w:t>
      </w:r>
    </w:p>
    <w:p w14:paraId="4A82B738" w14:textId="77777777" w:rsidR="00445711" w:rsidRDefault="00445711" w:rsidP="00445711">
      <w:pPr>
        <w:pStyle w:val="NormalWeb"/>
        <w:spacing w:before="0" w:beforeAutospacing="0" w:after="0" w:afterAutospacing="0"/>
        <w:rPr>
          <w:rFonts w:ascii="Arial" w:hAnsi="Arial" w:cs="Arial"/>
          <w:szCs w:val="20"/>
          <w:lang w:val="en-GB"/>
        </w:rPr>
      </w:pPr>
    </w:p>
    <w:p w14:paraId="13BBC0D4"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Below</w:t>
      </w:r>
      <w:r w:rsidRPr="00882C4B">
        <w:rPr>
          <w:rFonts w:ascii="Arial" w:hAnsi="Arial" w:cs="Arial"/>
          <w:color w:val="595959" w:themeColor="text1" w:themeTint="A6"/>
          <w:sz w:val="20"/>
          <w:szCs w:val="20"/>
          <w:lang w:val="en-GB"/>
        </w:rPr>
        <w:t xml:space="preserve"> pre-checks </w:t>
      </w:r>
      <w:r>
        <w:rPr>
          <w:rFonts w:ascii="Arial" w:hAnsi="Arial" w:cs="Arial"/>
          <w:color w:val="595959" w:themeColor="text1" w:themeTint="A6"/>
          <w:sz w:val="20"/>
          <w:szCs w:val="20"/>
          <w:lang w:val="en-GB"/>
        </w:rPr>
        <w:t xml:space="preserve">are </w:t>
      </w:r>
      <w:r w:rsidRPr="00882C4B">
        <w:rPr>
          <w:rFonts w:ascii="Arial" w:hAnsi="Arial" w:cs="Arial"/>
          <w:color w:val="595959" w:themeColor="text1" w:themeTint="A6"/>
          <w:sz w:val="20"/>
          <w:szCs w:val="20"/>
          <w:lang w:val="en-GB"/>
        </w:rPr>
        <w:t>required be</w:t>
      </w:r>
      <w:r>
        <w:rPr>
          <w:rFonts w:ascii="Arial" w:hAnsi="Arial" w:cs="Arial"/>
          <w:color w:val="595959" w:themeColor="text1" w:themeTint="A6"/>
          <w:sz w:val="20"/>
          <w:szCs w:val="20"/>
          <w:lang w:val="en-GB"/>
        </w:rPr>
        <w:t>fore starting Archive Log volume creation:</w:t>
      </w:r>
    </w:p>
    <w:p w14:paraId="24E1448F"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710FD69F" w14:textId="77777777" w:rsidR="00445711"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Identify the archive log filers where the primary and secondary volumes will be created</w:t>
      </w:r>
    </w:p>
    <w:p w14:paraId="07A98634" w14:textId="77777777" w:rsidR="00445711" w:rsidRPr="00C87CE5"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Identify the name of the existing </w:t>
      </w:r>
      <w:proofErr w:type="spellStart"/>
      <w:r>
        <w:rPr>
          <w:rFonts w:ascii="Arial" w:hAnsi="Arial" w:cs="Arial"/>
          <w:color w:val="595959" w:themeColor="text1" w:themeTint="A6"/>
          <w:sz w:val="20"/>
          <w:szCs w:val="20"/>
          <w:lang w:val="en-GB"/>
        </w:rPr>
        <w:t>vserver</w:t>
      </w:r>
      <w:proofErr w:type="spellEnd"/>
      <w:r>
        <w:rPr>
          <w:rFonts w:ascii="Arial" w:hAnsi="Arial" w:cs="Arial"/>
          <w:color w:val="595959" w:themeColor="text1" w:themeTint="A6"/>
          <w:sz w:val="20"/>
          <w:szCs w:val="20"/>
          <w:lang w:val="en-GB"/>
        </w:rPr>
        <w:t xml:space="preserve"> to be used.</w:t>
      </w:r>
    </w:p>
    <w:p w14:paraId="0D8E36DC" w14:textId="77777777" w:rsidR="00445711" w:rsidRPr="00C87CE5"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w:t>
      </w:r>
      <w:r>
        <w:rPr>
          <w:rFonts w:ascii="Arial" w:hAnsi="Arial" w:cs="Arial"/>
          <w:color w:val="595959" w:themeColor="text1" w:themeTint="A6"/>
          <w:sz w:val="20"/>
          <w:szCs w:val="20"/>
          <w:lang w:val="en-GB"/>
        </w:rPr>
        <w:t>if the request is for</w:t>
      </w:r>
      <w:r w:rsidRPr="00882C4B">
        <w:rPr>
          <w:rFonts w:ascii="Arial" w:hAnsi="Arial" w:cs="Arial"/>
          <w:color w:val="595959" w:themeColor="text1" w:themeTint="A6"/>
          <w:sz w:val="20"/>
          <w:szCs w:val="20"/>
          <w:lang w:val="en-GB"/>
        </w:rPr>
        <w:t xml:space="preserve"> CIS or CPS</w:t>
      </w:r>
      <w:r>
        <w:rPr>
          <w:rFonts w:ascii="Arial" w:hAnsi="Arial" w:cs="Arial"/>
          <w:color w:val="595959" w:themeColor="text1" w:themeTint="A6"/>
          <w:sz w:val="20"/>
          <w:szCs w:val="20"/>
          <w:lang w:val="en-GB"/>
        </w:rPr>
        <w:t xml:space="preserve"> environment</w:t>
      </w:r>
      <w:r w:rsidRPr="00882C4B">
        <w:rPr>
          <w:rFonts w:ascii="Arial" w:hAnsi="Arial" w:cs="Arial"/>
          <w:color w:val="595959" w:themeColor="text1" w:themeTint="A6"/>
          <w:sz w:val="20"/>
          <w:szCs w:val="20"/>
          <w:lang w:val="en-GB"/>
        </w:rPr>
        <w:t>.</w:t>
      </w:r>
    </w:p>
    <w:p w14:paraId="23DB51B7" w14:textId="77777777" w:rsidR="00445711" w:rsidRPr="00C87CE5"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Check you have information about hosts that need the volume exported </w:t>
      </w:r>
      <w:r w:rsidRPr="00882C4B">
        <w:rPr>
          <w:rFonts w:ascii="Arial" w:hAnsi="Arial" w:cs="Arial"/>
          <w:color w:val="595959" w:themeColor="text1" w:themeTint="A6"/>
          <w:sz w:val="20"/>
          <w:szCs w:val="20"/>
          <w:lang w:val="en-GB"/>
        </w:rPr>
        <w:t>and their FQDN/domain names are correct.</w:t>
      </w:r>
    </w:p>
    <w:p w14:paraId="2FDAB15F" w14:textId="77777777" w:rsidR="00445711" w:rsidRPr="00C87CE5"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if retention period has been </w:t>
      </w:r>
      <w:r>
        <w:rPr>
          <w:rFonts w:ascii="Arial" w:hAnsi="Arial" w:cs="Arial"/>
          <w:color w:val="595959" w:themeColor="text1" w:themeTint="A6"/>
          <w:sz w:val="20"/>
          <w:szCs w:val="20"/>
          <w:lang w:val="en-GB"/>
        </w:rPr>
        <w:t>specified</w:t>
      </w:r>
      <w:r w:rsidRPr="00882C4B">
        <w:rPr>
          <w:rFonts w:ascii="Arial" w:hAnsi="Arial" w:cs="Arial"/>
          <w:color w:val="595959" w:themeColor="text1" w:themeTint="A6"/>
          <w:sz w:val="20"/>
          <w:szCs w:val="20"/>
          <w:lang w:val="en-GB"/>
        </w:rPr>
        <w:t xml:space="preserve"> for the snap volumes.</w:t>
      </w:r>
    </w:p>
    <w:p w14:paraId="34E0284A" w14:textId="77777777" w:rsidR="001F6E08" w:rsidRPr="001F6E08" w:rsidRDefault="001F6E08" w:rsidP="001F6E08">
      <w:pPr>
        <w:pStyle w:val="NormalWeb"/>
        <w:numPr>
          <w:ilvl w:val="0"/>
          <w:numId w:val="20"/>
        </w:numPr>
        <w:spacing w:before="0" w:beforeAutospacing="0" w:after="0" w:afterAutospacing="0"/>
        <w:rPr>
          <w:ins w:id="136" w:author="Microsoft Office User" w:date="2017-09-13T12:43:00Z"/>
          <w:rFonts w:ascii="Arial" w:hAnsi="Arial" w:cs="Arial"/>
          <w:color w:val="595959" w:themeColor="text1" w:themeTint="A6"/>
          <w:sz w:val="20"/>
          <w:szCs w:val="20"/>
          <w:lang w:val="en-GB"/>
          <w:rPrChange w:id="137" w:author="Microsoft Office User" w:date="2017-09-13T12:43:00Z">
            <w:rPr>
              <w:ins w:id="138" w:author="Microsoft Office User" w:date="2017-09-13T12:43:00Z"/>
              <w:rFonts w:cs="Arial"/>
              <w:szCs w:val="20"/>
            </w:rPr>
          </w:rPrChange>
        </w:rPr>
        <w:pPrChange w:id="139" w:author="Microsoft Office User" w:date="2017-09-13T12:43:00Z">
          <w:pPr>
            <w:pStyle w:val="BodyText"/>
            <w:numPr>
              <w:ilvl w:val="1"/>
              <w:numId w:val="20"/>
            </w:numPr>
            <w:ind w:left="1440" w:hanging="360"/>
          </w:pPr>
        </w:pPrChange>
      </w:pPr>
      <w:ins w:id="140" w:author="Microsoft Office User" w:date="2017-09-13T12:43:00Z">
        <w:r w:rsidRPr="001F6E08">
          <w:rPr>
            <w:rFonts w:ascii="Arial" w:hAnsi="Arial" w:cs="Arial"/>
            <w:color w:val="595959" w:themeColor="text1" w:themeTint="A6"/>
            <w:sz w:val="20"/>
            <w:szCs w:val="20"/>
            <w:lang w:val="en-GB"/>
            <w:rPrChange w:id="141" w:author="Microsoft Office User" w:date="2017-09-13T12:43:00Z">
              <w:rPr>
                <w:rFonts w:cs="Arial"/>
                <w:color w:val="595959" w:themeColor="text1" w:themeTint="A6"/>
                <w:szCs w:val="20"/>
              </w:rPr>
            </w:rPrChange>
          </w:rPr>
          <w:t>Review and f</w:t>
        </w:r>
        <w:r>
          <w:rPr>
            <w:rFonts w:ascii="Arial" w:hAnsi="Arial" w:cs="Arial"/>
            <w:color w:val="595959" w:themeColor="text1" w:themeTint="A6"/>
            <w:sz w:val="20"/>
            <w:szCs w:val="20"/>
            <w:lang w:val="en-GB"/>
          </w:rPr>
          <w:t xml:space="preserve">ollow the guidelines as outlined </w:t>
        </w:r>
        <w:r>
          <w:rPr>
            <w:rFonts w:ascii="Arial" w:hAnsi="Arial" w:cs="Arial"/>
            <w:color w:val="595959" w:themeColor="text1" w:themeTint="A6"/>
            <w:sz w:val="20"/>
            <w:szCs w:val="20"/>
            <w:lang w:val="en-GB"/>
          </w:rPr>
          <w:fldChar w:fldCharType="begin"/>
        </w:r>
        <w:r>
          <w:rPr>
            <w:rFonts w:ascii="Arial" w:hAnsi="Arial" w:cs="Arial"/>
            <w:color w:val="595959" w:themeColor="text1" w:themeTint="A6"/>
            <w:sz w:val="20"/>
            <w:szCs w:val="20"/>
            <w:lang w:val="en-GB"/>
          </w:rPr>
          <w:instrText xml:space="preserve"> HYPERLINK  \l "_Guidelines_to_be" </w:instrText>
        </w:r>
        <w:r>
          <w:rPr>
            <w:rFonts w:ascii="Arial" w:hAnsi="Arial" w:cs="Arial"/>
            <w:color w:val="595959" w:themeColor="text1" w:themeTint="A6"/>
            <w:sz w:val="20"/>
            <w:szCs w:val="20"/>
            <w:lang w:val="en-GB"/>
          </w:rPr>
        </w:r>
        <w:r>
          <w:rPr>
            <w:rFonts w:ascii="Arial" w:hAnsi="Arial" w:cs="Arial"/>
            <w:color w:val="595959" w:themeColor="text1" w:themeTint="A6"/>
            <w:sz w:val="20"/>
            <w:szCs w:val="20"/>
            <w:lang w:val="en-GB"/>
          </w:rPr>
          <w:fldChar w:fldCharType="separate"/>
        </w:r>
        <w:r w:rsidRPr="001F6E08">
          <w:rPr>
            <w:color w:val="595959" w:themeColor="text1" w:themeTint="A6"/>
            <w:rPrChange w:id="142" w:author="Microsoft Office User" w:date="2017-09-13T12:43:00Z">
              <w:rPr>
                <w:rStyle w:val="Hyperlink"/>
                <w:rFonts w:cs="Arial"/>
                <w:szCs w:val="20"/>
              </w:rPr>
            </w:rPrChange>
          </w:rPr>
          <w:t>here</w:t>
        </w:r>
        <w:r>
          <w:rPr>
            <w:rFonts w:ascii="Arial" w:hAnsi="Arial" w:cs="Arial"/>
            <w:color w:val="595959" w:themeColor="text1" w:themeTint="A6"/>
            <w:sz w:val="20"/>
            <w:szCs w:val="20"/>
            <w:lang w:val="en-GB"/>
          </w:rPr>
          <w:fldChar w:fldCharType="end"/>
        </w:r>
      </w:ins>
    </w:p>
    <w:p w14:paraId="73D365D2" w14:textId="7B8739C5" w:rsidR="00445711" w:rsidDel="00544AAD" w:rsidRDefault="00445711" w:rsidP="00445711">
      <w:pPr>
        <w:pStyle w:val="BodyText"/>
        <w:numPr>
          <w:ilvl w:val="0"/>
          <w:numId w:val="20"/>
        </w:numPr>
        <w:rPr>
          <w:del w:id="143" w:author="Microsoft Office User" w:date="2017-09-13T12:15:00Z"/>
          <w:lang w:val="en-US"/>
        </w:rPr>
      </w:pPr>
      <w:del w:id="144" w:author="Microsoft Office User" w:date="2017-09-13T12:15:00Z">
        <w:r w:rsidDel="00544AAD">
          <w:rPr>
            <w:lang w:val="en-US"/>
          </w:rPr>
          <w:delText>Determine the aggregate where the volumes will be provisioned. Aggregate should not be 200% overcommit and 75% full upon volume creation.</w:delText>
        </w:r>
      </w:del>
    </w:p>
    <w:p w14:paraId="0FF6211A" w14:textId="77777777" w:rsidR="00445711" w:rsidRPr="00C87CE5" w:rsidRDefault="00445711" w:rsidP="00445711">
      <w:pPr>
        <w:pStyle w:val="ListParagraph"/>
        <w:spacing w:after="360"/>
        <w:rPr>
          <w:rFonts w:ascii="Arial" w:eastAsia="Times New Roman" w:hAnsi="Arial" w:cs="Arial"/>
          <w:color w:val="595959" w:themeColor="text1" w:themeTint="A6"/>
          <w:sz w:val="20"/>
          <w:szCs w:val="20"/>
          <w:u w:val="single"/>
        </w:rPr>
      </w:pPr>
    </w:p>
    <w:p w14:paraId="7060A701" w14:textId="77777777" w:rsidR="00445711" w:rsidRPr="000D15C9" w:rsidRDefault="00445711" w:rsidP="00445711">
      <w:pPr>
        <w:rPr>
          <w:i/>
          <w:u w:val="single"/>
        </w:rPr>
      </w:pPr>
      <w:r w:rsidRPr="000D15C9">
        <w:rPr>
          <w:i/>
          <w:u w:val="single"/>
        </w:rPr>
        <w:t>Steps to create the Archive log volume:</w:t>
      </w:r>
    </w:p>
    <w:p w14:paraId="46F3B2EB" w14:textId="707194B2" w:rsidR="00445711" w:rsidRPr="008F0206" w:rsidRDefault="00445711" w:rsidP="00445711">
      <w:pPr>
        <w:pStyle w:val="BodyText"/>
        <w:numPr>
          <w:ilvl w:val="0"/>
          <w:numId w:val="27"/>
        </w:numPr>
        <w:rPr>
          <w:rFonts w:cs="Arial"/>
          <w:szCs w:val="20"/>
        </w:rPr>
      </w:pPr>
      <w:r w:rsidRPr="008F0206">
        <w:rPr>
          <w:rFonts w:cs="Arial"/>
          <w:szCs w:val="20"/>
          <w:lang w:val="en-US"/>
        </w:rPr>
        <w:lastRenderedPageBreak/>
        <w:t>Complete the</w:t>
      </w:r>
      <w:r>
        <w:rPr>
          <w:rFonts w:cs="Arial"/>
          <w:szCs w:val="20"/>
        </w:rPr>
        <w:t xml:space="preserve"> </w:t>
      </w:r>
      <w:ins w:id="145" w:author="Microsoft Office User" w:date="2017-09-13T12:43:00Z">
        <w:r w:rsidRPr="00F955ED">
          <w:rPr>
            <w:rFonts w:cs="Arial"/>
            <w:szCs w:val="20"/>
            <w:rPrChange w:id="146" w:author="Microsoft Office User" w:date="2017-09-13T12:54:00Z">
              <w:rPr>
                <w:rStyle w:val="Hyperlink"/>
                <w:rFonts w:cs="Arial"/>
                <w:szCs w:val="20"/>
              </w:rPr>
            </w:rPrChange>
          </w:rPr>
          <w:t>prerequisites</w:t>
        </w:r>
      </w:ins>
      <w:r>
        <w:rPr>
          <w:rFonts w:cs="Arial"/>
          <w:szCs w:val="20"/>
        </w:rPr>
        <w:t>.</w:t>
      </w:r>
    </w:p>
    <w:p w14:paraId="0E23CE65" w14:textId="77777777" w:rsidR="00445711" w:rsidRPr="008F0206" w:rsidRDefault="00445711" w:rsidP="00445711">
      <w:pPr>
        <w:pStyle w:val="BodyText"/>
        <w:numPr>
          <w:ilvl w:val="0"/>
          <w:numId w:val="27"/>
        </w:numPr>
        <w:rPr>
          <w:rFonts w:cs="Arial"/>
          <w:szCs w:val="20"/>
        </w:rPr>
      </w:pPr>
      <w:r w:rsidRPr="008F0206">
        <w:rPr>
          <w:rFonts w:cs="Arial"/>
          <w:szCs w:val="20"/>
        </w:rPr>
        <w:t xml:space="preserve">Next, proceed to </w:t>
      </w:r>
      <w:proofErr w:type="spellStart"/>
      <w:r w:rsidRPr="008F0206">
        <w:rPr>
          <w:rFonts w:cs="Arial"/>
          <w:szCs w:val="20"/>
        </w:rPr>
        <w:t>vfiler</w:t>
      </w:r>
      <w:proofErr w:type="spellEnd"/>
      <w:r w:rsidRPr="008F0206">
        <w:rPr>
          <w:rFonts w:cs="Arial"/>
          <w:szCs w:val="20"/>
        </w:rPr>
        <w:t xml:space="preserve"> creation using WFA.  Note: </w:t>
      </w:r>
      <w:r w:rsidRPr="008F0206">
        <w:rPr>
          <w:rFonts w:cs="Arial"/>
          <w:b/>
          <w:szCs w:val="20"/>
        </w:rPr>
        <w:t>CLI should not be used.</w:t>
      </w:r>
    </w:p>
    <w:p w14:paraId="0EB1B72F" w14:textId="77777777" w:rsidR="00445711" w:rsidRPr="008F0206" w:rsidRDefault="008001AF" w:rsidP="00445711">
      <w:pPr>
        <w:ind w:left="720" w:firstLine="720"/>
        <w:rPr>
          <w:rFonts w:cs="Arial"/>
          <w:szCs w:val="20"/>
        </w:rPr>
      </w:pPr>
      <w:hyperlink r:id="rId70" w:history="1">
        <w:r w:rsidR="00445711" w:rsidRPr="008F0206">
          <w:rPr>
            <w:rStyle w:val="Hyperlink"/>
            <w:rFonts w:cs="Arial"/>
            <w:szCs w:val="20"/>
          </w:rPr>
          <w:t>http://167.68.250.87:27900/wfa/</w:t>
        </w:r>
      </w:hyperlink>
      <w:r w:rsidR="00445711" w:rsidRPr="008F0206">
        <w:rPr>
          <w:rFonts w:cs="Arial"/>
          <w:szCs w:val="20"/>
        </w:rPr>
        <w:t xml:space="preserve">   -- CIS</w:t>
      </w:r>
    </w:p>
    <w:p w14:paraId="52CD4C48" w14:textId="77777777" w:rsidR="00445711" w:rsidRPr="008F0206" w:rsidRDefault="008001AF" w:rsidP="00445711">
      <w:pPr>
        <w:ind w:left="720" w:firstLine="720"/>
        <w:rPr>
          <w:rFonts w:cs="Arial"/>
          <w:szCs w:val="20"/>
        </w:rPr>
      </w:pPr>
      <w:hyperlink r:id="rId71" w:history="1">
        <w:r w:rsidR="00445711" w:rsidRPr="008F0206">
          <w:rPr>
            <w:rStyle w:val="Hyperlink"/>
            <w:rFonts w:cs="Arial"/>
            <w:szCs w:val="20"/>
          </w:rPr>
          <w:t>http://167.68.246.65:27900/wfa/</w:t>
        </w:r>
      </w:hyperlink>
      <w:r w:rsidR="00445711" w:rsidRPr="008F0206">
        <w:rPr>
          <w:rFonts w:cs="Arial"/>
          <w:szCs w:val="20"/>
        </w:rPr>
        <w:t>    -- CPS</w:t>
      </w:r>
    </w:p>
    <w:p w14:paraId="28F44791" w14:textId="77777777" w:rsidR="00445711" w:rsidRPr="008F0206" w:rsidRDefault="00445711" w:rsidP="00445711">
      <w:pPr>
        <w:rPr>
          <w:rFonts w:cs="Arial"/>
          <w:szCs w:val="20"/>
        </w:rPr>
      </w:pPr>
    </w:p>
    <w:p w14:paraId="3E6A3E3F" w14:textId="77777777" w:rsidR="00445711" w:rsidRPr="008F0206" w:rsidRDefault="00445711" w:rsidP="00445711">
      <w:pPr>
        <w:pStyle w:val="BodyText"/>
        <w:numPr>
          <w:ilvl w:val="0"/>
          <w:numId w:val="27"/>
        </w:numPr>
        <w:rPr>
          <w:rFonts w:cs="Arial"/>
          <w:szCs w:val="20"/>
        </w:rPr>
      </w:pPr>
      <w:r w:rsidRPr="008F0206">
        <w:rPr>
          <w:rFonts w:cs="Arial"/>
          <w:szCs w:val="20"/>
        </w:rPr>
        <w:t>Login to the WFA using your MGMT\M-Account.</w:t>
      </w:r>
    </w:p>
    <w:p w14:paraId="0CE2D60D" w14:textId="77777777" w:rsidR="00445711" w:rsidRPr="00945C2B" w:rsidRDefault="00445711" w:rsidP="00445711"/>
    <w:p w14:paraId="753A580F" w14:textId="77777777" w:rsidR="00445711" w:rsidRPr="0068598F" w:rsidRDefault="00445711" w:rsidP="00445711">
      <w:pPr>
        <w:ind w:firstLine="720"/>
        <w:rPr>
          <w:noProof/>
        </w:rPr>
      </w:pPr>
      <w:r w:rsidRPr="00945C2B">
        <w:rPr>
          <w:noProof/>
          <w:lang w:val="en-US" w:eastAsia="en-US"/>
        </w:rPr>
        <w:drawing>
          <wp:inline distT="0" distB="0" distL="0" distR="0" wp14:anchorId="77C7ECEF" wp14:editId="4BD97E0A">
            <wp:extent cx="3039679" cy="1401354"/>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4398" cy="1449632"/>
                    </a:xfrm>
                    <a:prstGeom prst="rect">
                      <a:avLst/>
                    </a:prstGeom>
                    <a:noFill/>
                    <a:ln>
                      <a:noFill/>
                    </a:ln>
                  </pic:spPr>
                </pic:pic>
              </a:graphicData>
            </a:graphic>
          </wp:inline>
        </w:drawing>
      </w:r>
    </w:p>
    <w:p w14:paraId="5A511F26"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7524DDA0" w14:textId="77777777" w:rsidR="00445711" w:rsidRDefault="00445711" w:rsidP="00445711">
      <w:pPr>
        <w:pStyle w:val="BodyText"/>
        <w:numPr>
          <w:ilvl w:val="0"/>
          <w:numId w:val="27"/>
        </w:numPr>
        <w:rPr>
          <w:rFonts w:eastAsia="Times New Roman" w:cs="Arial"/>
          <w:color w:val="595959" w:themeColor="text1" w:themeTint="A6"/>
          <w:szCs w:val="20"/>
        </w:rPr>
      </w:pPr>
      <w:r w:rsidRPr="00882C4B">
        <w:rPr>
          <w:rFonts w:eastAsia="Times New Roman" w:cs="Arial"/>
          <w:color w:val="595959" w:themeColor="text1" w:themeTint="A6"/>
          <w:szCs w:val="20"/>
        </w:rPr>
        <w:t>Use the below template to start creating the Volume.</w:t>
      </w:r>
    </w:p>
    <w:p w14:paraId="225747C0" w14:textId="77777777" w:rsidR="00445711" w:rsidRDefault="00445711" w:rsidP="00445711">
      <w:pPr>
        <w:pStyle w:val="ListParagraph"/>
        <w:rPr>
          <w:noProof/>
        </w:rPr>
      </w:pPr>
    </w:p>
    <w:p w14:paraId="096857B6" w14:textId="77777777" w:rsidR="00445711" w:rsidRDefault="00445711" w:rsidP="00445711">
      <w:pPr>
        <w:pStyle w:val="ListParagraph"/>
        <w:rPr>
          <w:noProof/>
        </w:rPr>
      </w:pPr>
      <w:r>
        <w:rPr>
          <w:noProof/>
          <w:lang w:val="en-US"/>
        </w:rPr>
        <w:drawing>
          <wp:inline distT="0" distB="0" distL="0" distR="0" wp14:anchorId="71C53127" wp14:editId="34FB981C">
            <wp:extent cx="3714478" cy="135218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srcRect/>
                    <a:stretch>
                      <a:fillRect/>
                    </a:stretch>
                  </pic:blipFill>
                  <pic:spPr bwMode="auto">
                    <a:xfrm>
                      <a:off x="0" y="0"/>
                      <a:ext cx="3735898" cy="1359984"/>
                    </a:xfrm>
                    <a:prstGeom prst="rect">
                      <a:avLst/>
                    </a:prstGeom>
                    <a:noFill/>
                    <a:ln w="9525">
                      <a:noFill/>
                      <a:miter lim="800000"/>
                      <a:headEnd/>
                      <a:tailEnd/>
                    </a:ln>
                  </pic:spPr>
                </pic:pic>
              </a:graphicData>
            </a:graphic>
          </wp:inline>
        </w:drawing>
      </w:r>
    </w:p>
    <w:p w14:paraId="02F9951F" w14:textId="77777777" w:rsidR="00445711" w:rsidRPr="00882C4B" w:rsidRDefault="00445711" w:rsidP="00445711">
      <w:pPr>
        <w:pStyle w:val="BodyText"/>
        <w:ind w:left="720"/>
        <w:rPr>
          <w:rFonts w:eastAsia="Times New Roman" w:cs="Arial"/>
          <w:color w:val="595959" w:themeColor="text1" w:themeTint="A6"/>
          <w:szCs w:val="20"/>
        </w:rPr>
      </w:pPr>
    </w:p>
    <w:p w14:paraId="3BDA7BFC" w14:textId="77777777" w:rsidR="00445711" w:rsidRPr="00882C4B" w:rsidRDefault="00445711" w:rsidP="00445711">
      <w:pPr>
        <w:spacing w:after="360"/>
        <w:ind w:firstLine="720"/>
        <w:rPr>
          <w:rFonts w:eastAsia="Times New Roman" w:cs="Arial"/>
          <w:color w:val="595959" w:themeColor="text1" w:themeTint="A6"/>
          <w:szCs w:val="20"/>
        </w:rPr>
      </w:pPr>
      <w:r w:rsidRPr="00882C4B">
        <w:rPr>
          <w:rFonts w:eastAsia="Times New Roman" w:cs="Arial"/>
          <w:noProof/>
          <w:color w:val="595959" w:themeColor="text1" w:themeTint="A6"/>
          <w:szCs w:val="20"/>
          <w:lang w:val="en-US" w:eastAsia="en-US"/>
        </w:rPr>
        <w:drawing>
          <wp:inline distT="0" distB="0" distL="0" distR="0" wp14:anchorId="3307363A" wp14:editId="36B8108F">
            <wp:extent cx="1907449" cy="10741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4105" cy="1077911"/>
                    </a:xfrm>
                    <a:prstGeom prst="rect">
                      <a:avLst/>
                    </a:prstGeom>
                    <a:noFill/>
                    <a:ln>
                      <a:noFill/>
                    </a:ln>
                  </pic:spPr>
                </pic:pic>
              </a:graphicData>
            </a:graphic>
          </wp:inline>
        </w:drawing>
      </w:r>
    </w:p>
    <w:p w14:paraId="47D35574" w14:textId="77777777" w:rsidR="00445711" w:rsidRPr="00882C4B" w:rsidRDefault="00445711" w:rsidP="00445711">
      <w:pPr>
        <w:pStyle w:val="BodyText"/>
        <w:numPr>
          <w:ilvl w:val="0"/>
          <w:numId w:val="27"/>
        </w:numPr>
        <w:rPr>
          <w:rFonts w:eastAsia="Times New Roman" w:cs="Arial"/>
          <w:color w:val="595959" w:themeColor="text1" w:themeTint="A6"/>
          <w:szCs w:val="20"/>
        </w:rPr>
      </w:pPr>
      <w:r w:rsidRPr="00882C4B">
        <w:rPr>
          <w:rFonts w:eastAsia="Times New Roman" w:cs="Arial"/>
          <w:color w:val="595959" w:themeColor="text1" w:themeTint="A6"/>
          <w:szCs w:val="20"/>
        </w:rPr>
        <w:t>Provide the CR/ BCS number as well your email address to get the workflow commands.</w:t>
      </w:r>
    </w:p>
    <w:p w14:paraId="11822AFF" w14:textId="77777777" w:rsidR="00445711" w:rsidRPr="00882C4B" w:rsidRDefault="00445711" w:rsidP="00445711">
      <w:pPr>
        <w:spacing w:after="360"/>
        <w:ind w:firstLine="720"/>
        <w:rPr>
          <w:rFonts w:eastAsia="Times New Roman" w:cs="Arial"/>
          <w:color w:val="595959" w:themeColor="text1" w:themeTint="A6"/>
          <w:szCs w:val="20"/>
        </w:rPr>
      </w:pPr>
      <w:r w:rsidRPr="00882C4B">
        <w:rPr>
          <w:rFonts w:eastAsia="Times New Roman" w:cs="Arial"/>
          <w:noProof/>
          <w:color w:val="595959" w:themeColor="text1" w:themeTint="A6"/>
          <w:szCs w:val="20"/>
          <w:lang w:val="en-US" w:eastAsia="en-US"/>
        </w:rPr>
        <w:drawing>
          <wp:inline distT="0" distB="0" distL="0" distR="0" wp14:anchorId="4E600E59" wp14:editId="56134259">
            <wp:extent cx="4041049" cy="911791"/>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0456" cy="920683"/>
                    </a:xfrm>
                    <a:prstGeom prst="rect">
                      <a:avLst/>
                    </a:prstGeom>
                    <a:noFill/>
                    <a:ln>
                      <a:noFill/>
                    </a:ln>
                  </pic:spPr>
                </pic:pic>
              </a:graphicData>
            </a:graphic>
          </wp:inline>
        </w:drawing>
      </w:r>
    </w:p>
    <w:p w14:paraId="49B822AC" w14:textId="77777777" w:rsidR="00445711" w:rsidRPr="0016392F" w:rsidRDefault="00445711" w:rsidP="00445711">
      <w:pPr>
        <w:pStyle w:val="BodyText"/>
        <w:numPr>
          <w:ilvl w:val="0"/>
          <w:numId w:val="27"/>
        </w:numPr>
        <w:rPr>
          <w:rFonts w:eastAsia="Times New Roman" w:cs="Arial"/>
          <w:color w:val="595959" w:themeColor="text1" w:themeTint="A6"/>
          <w:szCs w:val="20"/>
        </w:rPr>
      </w:pPr>
      <w:r w:rsidRPr="0016392F">
        <w:rPr>
          <w:rFonts w:eastAsia="Times New Roman" w:cs="Arial"/>
          <w:color w:val="595959" w:themeColor="text1" w:themeTint="A6"/>
          <w:szCs w:val="20"/>
        </w:rPr>
        <w:t>Enter the Cluster Details:</w:t>
      </w:r>
    </w:p>
    <w:p w14:paraId="3816F681" w14:textId="77777777" w:rsidR="00445711" w:rsidRPr="001C36ED" w:rsidRDefault="00445711" w:rsidP="00445711">
      <w:pPr>
        <w:pStyle w:val="ListParagraph"/>
        <w:numPr>
          <w:ilvl w:val="0"/>
          <w:numId w:val="37"/>
        </w:numPr>
        <w:rPr>
          <w:rFonts w:ascii="Arial" w:hAnsi="Arial" w:cs="Arial"/>
          <w:noProof/>
          <w:sz w:val="18"/>
          <w:szCs w:val="18"/>
        </w:rPr>
      </w:pPr>
      <w:r w:rsidRPr="001C36ED">
        <w:rPr>
          <w:rFonts w:ascii="Arial" w:eastAsia="Times New Roman" w:hAnsi="Arial" w:cs="Arial"/>
          <w:color w:val="595959" w:themeColor="text1" w:themeTint="A6"/>
          <w:sz w:val="18"/>
          <w:szCs w:val="18"/>
          <w:lang w:eastAsia="en-GB"/>
        </w:rPr>
        <w:t>CIS\CPS:</w:t>
      </w:r>
      <w:r w:rsidRPr="001C36ED">
        <w:rPr>
          <w:rFonts w:ascii="Arial" w:hAnsi="Arial" w:cs="Arial"/>
          <w:noProof/>
          <w:sz w:val="18"/>
          <w:szCs w:val="18"/>
        </w:rPr>
        <w:t xml:space="preserve"> choose the environment in which we are creating the volume either CPS\CIS.</w:t>
      </w:r>
    </w:p>
    <w:p w14:paraId="63FB7A6B" w14:textId="451D2CD8" w:rsidR="00445711" w:rsidRPr="001C36ED" w:rsidRDefault="00445711" w:rsidP="00445711">
      <w:pPr>
        <w:pStyle w:val="ListParagraph"/>
        <w:numPr>
          <w:ilvl w:val="0"/>
          <w:numId w:val="37"/>
        </w:numPr>
        <w:rPr>
          <w:rFonts w:ascii="Arial" w:hAnsi="Arial" w:cs="Arial"/>
          <w:noProof/>
          <w:sz w:val="18"/>
          <w:szCs w:val="18"/>
        </w:rPr>
      </w:pPr>
      <w:r w:rsidRPr="001C36ED">
        <w:rPr>
          <w:rFonts w:ascii="Arial" w:eastAsia="Times New Roman" w:hAnsi="Arial" w:cs="Arial"/>
          <w:color w:val="595959" w:themeColor="text1" w:themeTint="A6"/>
          <w:sz w:val="18"/>
          <w:szCs w:val="18"/>
          <w:lang w:eastAsia="en-GB"/>
        </w:rPr>
        <w:t>DNS Environment:</w:t>
      </w:r>
      <w:r w:rsidRPr="001C36ED">
        <w:rPr>
          <w:rFonts w:ascii="Arial" w:hAnsi="Arial" w:cs="Arial"/>
          <w:noProof/>
          <w:sz w:val="18"/>
          <w:szCs w:val="18"/>
        </w:rPr>
        <w:t xml:space="preserve"> </w:t>
      </w:r>
      <w:r>
        <w:rPr>
          <w:rFonts w:ascii="Arial" w:hAnsi="Arial" w:cs="Arial"/>
          <w:noProof/>
          <w:sz w:val="18"/>
          <w:szCs w:val="18"/>
        </w:rPr>
        <w:t>Datacenter of the Archive log filer</w:t>
      </w:r>
      <w:ins w:id="147" w:author="Microsoft Office User" w:date="2017-08-31T14:21:00Z">
        <w:r w:rsidR="00BA0D44">
          <w:rPr>
            <w:rFonts w:ascii="Arial" w:hAnsi="Arial" w:cs="Arial"/>
            <w:noProof/>
            <w:sz w:val="18"/>
            <w:szCs w:val="18"/>
          </w:rPr>
          <w:t>. This should always be the same site and Module DNS.</w:t>
        </w:r>
      </w:ins>
    </w:p>
    <w:p w14:paraId="4194469E" w14:textId="77777777" w:rsidR="00445711" w:rsidRPr="001C36ED" w:rsidRDefault="00445711" w:rsidP="00445711">
      <w:pPr>
        <w:pStyle w:val="ListParagraph"/>
        <w:numPr>
          <w:ilvl w:val="0"/>
          <w:numId w:val="37"/>
        </w:numPr>
        <w:rPr>
          <w:rFonts w:ascii="Arial" w:hAnsi="Arial" w:cs="Arial"/>
          <w:noProof/>
          <w:sz w:val="18"/>
          <w:szCs w:val="18"/>
        </w:rPr>
      </w:pPr>
      <w:r w:rsidRPr="001C36ED">
        <w:rPr>
          <w:rFonts w:ascii="Arial" w:eastAsia="Times New Roman" w:hAnsi="Arial" w:cs="Arial"/>
          <w:color w:val="595959" w:themeColor="text1" w:themeTint="A6"/>
          <w:sz w:val="18"/>
          <w:szCs w:val="18"/>
          <w:lang w:eastAsia="en-GB"/>
        </w:rPr>
        <w:t>Volume\DB type:</w:t>
      </w:r>
      <w:r w:rsidRPr="001C36ED">
        <w:rPr>
          <w:rFonts w:ascii="Arial" w:hAnsi="Arial" w:cs="Arial"/>
          <w:noProof/>
          <w:sz w:val="18"/>
          <w:szCs w:val="18"/>
        </w:rPr>
        <w:t xml:space="preserve"> </w:t>
      </w:r>
      <w:r>
        <w:rPr>
          <w:rFonts w:ascii="Arial" w:hAnsi="Arial" w:cs="Arial"/>
          <w:noProof/>
          <w:sz w:val="18"/>
          <w:szCs w:val="18"/>
        </w:rPr>
        <w:t>chose NFS-Oracle for LION, CIFS-MSSQL for WISP and NFS-MySQL for MySQL</w:t>
      </w:r>
    </w:p>
    <w:p w14:paraId="7065FCE1" w14:textId="77777777" w:rsidR="00445711" w:rsidRPr="001C36ED" w:rsidRDefault="00445711" w:rsidP="00445711">
      <w:pPr>
        <w:pStyle w:val="ListParagraph"/>
        <w:numPr>
          <w:ilvl w:val="0"/>
          <w:numId w:val="37"/>
        </w:numPr>
        <w:rPr>
          <w:rFonts w:ascii="Arial" w:hAnsi="Arial" w:cs="Arial"/>
          <w:noProof/>
          <w:sz w:val="18"/>
          <w:szCs w:val="18"/>
        </w:rPr>
      </w:pPr>
      <w:r w:rsidRPr="00C72284">
        <w:rPr>
          <w:rFonts w:ascii="Arial" w:eastAsia="Times New Roman" w:hAnsi="Arial" w:cs="Arial"/>
          <w:color w:val="595959" w:themeColor="text1" w:themeTint="A6"/>
          <w:sz w:val="18"/>
          <w:szCs w:val="18"/>
          <w:lang w:eastAsia="en-GB"/>
        </w:rPr>
        <w:t>Cluster:</w:t>
      </w:r>
      <w:r w:rsidRPr="001C36ED">
        <w:rPr>
          <w:rFonts w:ascii="Arial" w:hAnsi="Arial" w:cs="Arial"/>
          <w:noProof/>
          <w:sz w:val="18"/>
          <w:szCs w:val="18"/>
        </w:rPr>
        <w:t xml:space="preserve"> Choose the cluster in which we are creating the volume. It will automatically populate </w:t>
      </w:r>
      <w:r>
        <w:rPr>
          <w:rFonts w:ascii="Arial" w:hAnsi="Arial" w:cs="Arial"/>
          <w:noProof/>
          <w:sz w:val="18"/>
          <w:szCs w:val="18"/>
        </w:rPr>
        <w:t xml:space="preserve">available selections for the fields </w:t>
      </w:r>
      <w:r w:rsidRPr="001C36ED">
        <w:rPr>
          <w:rFonts w:ascii="Arial" w:hAnsi="Arial" w:cs="Arial"/>
          <w:noProof/>
          <w:sz w:val="18"/>
          <w:szCs w:val="18"/>
        </w:rPr>
        <w:t>Node, Vserver, Vserver lifs and the aggregate.</w:t>
      </w:r>
    </w:p>
    <w:p w14:paraId="13A329A5" w14:textId="77777777" w:rsidR="00445711" w:rsidRPr="001C36ED" w:rsidRDefault="00445711" w:rsidP="00445711">
      <w:pPr>
        <w:pStyle w:val="ListParagraph"/>
        <w:numPr>
          <w:ilvl w:val="0"/>
          <w:numId w:val="37"/>
        </w:numPr>
        <w:rPr>
          <w:rFonts w:ascii="Arial" w:hAnsi="Arial" w:cs="Arial"/>
          <w:noProof/>
          <w:sz w:val="18"/>
          <w:szCs w:val="18"/>
        </w:rPr>
      </w:pPr>
      <w:r w:rsidRPr="00C72284">
        <w:rPr>
          <w:rFonts w:ascii="Arial" w:eastAsia="Times New Roman" w:hAnsi="Arial" w:cs="Arial"/>
          <w:color w:val="595959" w:themeColor="text1" w:themeTint="A6"/>
          <w:sz w:val="18"/>
          <w:szCs w:val="18"/>
          <w:lang w:eastAsia="en-GB"/>
        </w:rPr>
        <w:t>Node:</w:t>
      </w:r>
      <w:r w:rsidRPr="001C36ED">
        <w:rPr>
          <w:rFonts w:ascii="Arial" w:hAnsi="Arial" w:cs="Arial"/>
          <w:noProof/>
          <w:sz w:val="18"/>
          <w:szCs w:val="18"/>
        </w:rPr>
        <w:t xml:space="preserve"> </w:t>
      </w:r>
      <w:r>
        <w:rPr>
          <w:rFonts w:ascii="Arial" w:hAnsi="Arial" w:cs="Arial"/>
          <w:noProof/>
          <w:sz w:val="18"/>
          <w:szCs w:val="18"/>
        </w:rPr>
        <w:t>Select</w:t>
      </w:r>
      <w:r w:rsidRPr="001C36ED">
        <w:rPr>
          <w:rFonts w:ascii="Arial" w:hAnsi="Arial" w:cs="Arial"/>
          <w:noProof/>
          <w:sz w:val="18"/>
          <w:szCs w:val="18"/>
        </w:rPr>
        <w:t xml:space="preserve"> the node on the cluster where we are creating the vfiler.</w:t>
      </w:r>
    </w:p>
    <w:p w14:paraId="7581539D" w14:textId="77777777" w:rsidR="00445711" w:rsidRPr="001C36ED" w:rsidRDefault="00445711" w:rsidP="00445711">
      <w:pPr>
        <w:pStyle w:val="ListParagraph"/>
        <w:numPr>
          <w:ilvl w:val="0"/>
          <w:numId w:val="37"/>
        </w:numPr>
        <w:rPr>
          <w:rFonts w:ascii="Arial" w:hAnsi="Arial" w:cs="Arial"/>
          <w:noProof/>
          <w:sz w:val="18"/>
          <w:szCs w:val="18"/>
        </w:rPr>
      </w:pPr>
      <w:proofErr w:type="spellStart"/>
      <w:r w:rsidRPr="00C72284">
        <w:rPr>
          <w:rFonts w:ascii="Arial" w:eastAsia="Times New Roman" w:hAnsi="Arial" w:cs="Arial"/>
          <w:color w:val="595959" w:themeColor="text1" w:themeTint="A6"/>
          <w:sz w:val="18"/>
          <w:szCs w:val="18"/>
          <w:lang w:eastAsia="en-GB"/>
        </w:rPr>
        <w:lastRenderedPageBreak/>
        <w:t>Vserver</w:t>
      </w:r>
      <w:proofErr w:type="spellEnd"/>
      <w:r w:rsidRPr="00C72284">
        <w:rPr>
          <w:rFonts w:ascii="Arial" w:eastAsia="Times New Roman" w:hAnsi="Arial" w:cs="Arial"/>
          <w:color w:val="595959" w:themeColor="text1" w:themeTint="A6"/>
          <w:sz w:val="18"/>
          <w:szCs w:val="18"/>
          <w:lang w:eastAsia="en-GB"/>
        </w:rPr>
        <w:t>:</w:t>
      </w:r>
      <w:r>
        <w:rPr>
          <w:rFonts w:ascii="Arial" w:hAnsi="Arial" w:cs="Arial"/>
          <w:noProof/>
          <w:sz w:val="18"/>
          <w:szCs w:val="18"/>
        </w:rPr>
        <w:t xml:space="preserve"> select the v</w:t>
      </w:r>
      <w:r w:rsidRPr="001C36ED">
        <w:rPr>
          <w:rFonts w:ascii="Arial" w:hAnsi="Arial" w:cs="Arial"/>
          <w:noProof/>
          <w:sz w:val="18"/>
          <w:szCs w:val="18"/>
        </w:rPr>
        <w:t>server which we are creating the vfiler</w:t>
      </w:r>
      <w:r>
        <w:rPr>
          <w:rFonts w:ascii="Arial" w:hAnsi="Arial" w:cs="Arial"/>
          <w:noProof/>
          <w:sz w:val="18"/>
          <w:szCs w:val="18"/>
        </w:rPr>
        <w:t xml:space="preserve"> (Make sure you distribute the volumes across all available vservers)</w:t>
      </w:r>
    </w:p>
    <w:p w14:paraId="7D71A278" w14:textId="77777777" w:rsidR="00445711" w:rsidRPr="001C36ED" w:rsidRDefault="00445711" w:rsidP="00445711">
      <w:pPr>
        <w:pStyle w:val="ListParagraph"/>
        <w:numPr>
          <w:ilvl w:val="0"/>
          <w:numId w:val="37"/>
        </w:numPr>
        <w:rPr>
          <w:rFonts w:ascii="Arial" w:hAnsi="Arial" w:cs="Arial"/>
          <w:noProof/>
          <w:sz w:val="18"/>
          <w:szCs w:val="18"/>
        </w:rPr>
      </w:pPr>
      <w:proofErr w:type="spellStart"/>
      <w:r w:rsidRPr="00C72284">
        <w:rPr>
          <w:rFonts w:ascii="Arial" w:eastAsia="Times New Roman" w:hAnsi="Arial" w:cs="Arial"/>
          <w:color w:val="595959" w:themeColor="text1" w:themeTint="A6"/>
          <w:sz w:val="18"/>
          <w:szCs w:val="18"/>
          <w:lang w:eastAsia="en-GB"/>
        </w:rPr>
        <w:t>Vserver</w:t>
      </w:r>
      <w:proofErr w:type="spellEnd"/>
      <w:r w:rsidRPr="00C72284">
        <w:rPr>
          <w:rFonts w:ascii="Arial" w:eastAsia="Times New Roman" w:hAnsi="Arial" w:cs="Arial"/>
          <w:color w:val="595959" w:themeColor="text1" w:themeTint="A6"/>
          <w:sz w:val="18"/>
          <w:szCs w:val="18"/>
          <w:lang w:eastAsia="en-GB"/>
        </w:rPr>
        <w:t xml:space="preserve"> </w:t>
      </w:r>
      <w:r>
        <w:rPr>
          <w:rFonts w:ascii="Arial" w:eastAsia="Times New Roman" w:hAnsi="Arial" w:cs="Arial"/>
          <w:color w:val="595959" w:themeColor="text1" w:themeTint="A6"/>
          <w:sz w:val="18"/>
          <w:szCs w:val="18"/>
          <w:lang w:eastAsia="en-GB"/>
        </w:rPr>
        <w:t>LIFs</w:t>
      </w:r>
      <w:r w:rsidRPr="00C72284">
        <w:rPr>
          <w:rFonts w:ascii="Arial" w:eastAsia="Times New Roman" w:hAnsi="Arial" w:cs="Arial"/>
          <w:color w:val="595959" w:themeColor="text1" w:themeTint="A6"/>
          <w:sz w:val="18"/>
          <w:szCs w:val="18"/>
          <w:lang w:eastAsia="en-GB"/>
        </w:rPr>
        <w:t>:</w:t>
      </w:r>
      <w:r w:rsidRPr="001C36ED">
        <w:rPr>
          <w:rFonts w:ascii="Arial" w:hAnsi="Arial" w:cs="Arial"/>
          <w:noProof/>
          <w:sz w:val="18"/>
          <w:szCs w:val="18"/>
        </w:rPr>
        <w:t xml:space="preserve"> </w:t>
      </w:r>
      <w:r>
        <w:rPr>
          <w:rFonts w:ascii="Arial" w:hAnsi="Arial" w:cs="Arial"/>
          <w:noProof/>
          <w:sz w:val="18"/>
          <w:szCs w:val="18"/>
        </w:rPr>
        <w:t>Populated based on the selected</w:t>
      </w:r>
      <w:r w:rsidRPr="001C36ED">
        <w:rPr>
          <w:rFonts w:ascii="Arial" w:hAnsi="Arial" w:cs="Arial"/>
          <w:noProof/>
          <w:sz w:val="18"/>
          <w:szCs w:val="18"/>
        </w:rPr>
        <w:t xml:space="preserve"> </w:t>
      </w:r>
      <w:r>
        <w:rPr>
          <w:rFonts w:ascii="Arial" w:hAnsi="Arial" w:cs="Arial"/>
          <w:noProof/>
          <w:sz w:val="18"/>
          <w:szCs w:val="18"/>
        </w:rPr>
        <w:t>Vserver</w:t>
      </w:r>
      <w:r w:rsidRPr="001C36ED">
        <w:rPr>
          <w:rFonts w:ascii="Arial" w:hAnsi="Arial" w:cs="Arial"/>
          <w:noProof/>
          <w:sz w:val="18"/>
          <w:szCs w:val="18"/>
        </w:rPr>
        <w:t xml:space="preserve"> </w:t>
      </w:r>
    </w:p>
    <w:p w14:paraId="0B72E04A" w14:textId="77777777" w:rsidR="00445711" w:rsidRPr="001C36ED" w:rsidRDefault="00445711" w:rsidP="00445711">
      <w:pPr>
        <w:pStyle w:val="ListParagraph"/>
        <w:numPr>
          <w:ilvl w:val="0"/>
          <w:numId w:val="37"/>
        </w:numPr>
        <w:rPr>
          <w:rFonts w:ascii="Arial" w:hAnsi="Arial" w:cs="Arial"/>
          <w:noProof/>
          <w:sz w:val="18"/>
          <w:szCs w:val="18"/>
        </w:rPr>
      </w:pPr>
      <w:r>
        <w:rPr>
          <w:rFonts w:ascii="Arial" w:eastAsia="Times New Roman" w:hAnsi="Arial" w:cs="Arial"/>
          <w:color w:val="595959" w:themeColor="text1" w:themeTint="A6"/>
          <w:sz w:val="18"/>
          <w:szCs w:val="18"/>
          <w:lang w:eastAsia="en-GB"/>
        </w:rPr>
        <w:t>Aggregate</w:t>
      </w:r>
      <w:r w:rsidRPr="00C72284">
        <w:rPr>
          <w:rFonts w:ascii="Arial" w:eastAsia="Times New Roman" w:hAnsi="Arial" w:cs="Arial"/>
          <w:color w:val="595959" w:themeColor="text1" w:themeTint="A6"/>
          <w:sz w:val="18"/>
          <w:szCs w:val="18"/>
          <w:lang w:eastAsia="en-GB"/>
        </w:rPr>
        <w:t>:</w:t>
      </w:r>
      <w:r w:rsidRPr="001C36ED">
        <w:rPr>
          <w:rFonts w:ascii="Arial" w:hAnsi="Arial" w:cs="Arial"/>
          <w:noProof/>
          <w:sz w:val="18"/>
          <w:szCs w:val="18"/>
        </w:rPr>
        <w:t xml:space="preserve"> </w:t>
      </w:r>
      <w:r>
        <w:rPr>
          <w:rFonts w:ascii="Arial" w:hAnsi="Arial" w:cs="Arial"/>
          <w:noProof/>
          <w:sz w:val="18"/>
          <w:szCs w:val="18"/>
        </w:rPr>
        <w:t>Populated based on the selected</w:t>
      </w:r>
      <w:r w:rsidRPr="001C36ED">
        <w:rPr>
          <w:rFonts w:ascii="Arial" w:hAnsi="Arial" w:cs="Arial"/>
          <w:noProof/>
          <w:sz w:val="18"/>
          <w:szCs w:val="18"/>
        </w:rPr>
        <w:t xml:space="preserve"> </w:t>
      </w:r>
      <w:r>
        <w:rPr>
          <w:rFonts w:ascii="Arial" w:hAnsi="Arial" w:cs="Arial"/>
          <w:noProof/>
          <w:sz w:val="18"/>
          <w:szCs w:val="18"/>
        </w:rPr>
        <w:t>node.</w:t>
      </w:r>
    </w:p>
    <w:p w14:paraId="511332C0" w14:textId="77777777" w:rsidR="00445711" w:rsidRPr="00882C4B" w:rsidRDefault="00445711" w:rsidP="00445711">
      <w:pPr>
        <w:spacing w:after="360"/>
        <w:ind w:firstLine="720"/>
        <w:rPr>
          <w:rFonts w:eastAsia="Times New Roman" w:cs="Arial"/>
          <w:color w:val="595959" w:themeColor="text1" w:themeTint="A6"/>
          <w:szCs w:val="20"/>
        </w:rPr>
      </w:pPr>
      <w:r w:rsidRPr="00882C4B">
        <w:rPr>
          <w:rFonts w:eastAsia="Times New Roman" w:cs="Arial"/>
          <w:noProof/>
          <w:color w:val="595959" w:themeColor="text1" w:themeTint="A6"/>
          <w:szCs w:val="20"/>
          <w:lang w:val="en-US" w:eastAsia="en-US"/>
        </w:rPr>
        <w:drawing>
          <wp:inline distT="0" distB="0" distL="0" distR="0" wp14:anchorId="3BE53E41" wp14:editId="649208FF">
            <wp:extent cx="4067212" cy="2076269"/>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3692" cy="2089787"/>
                    </a:xfrm>
                    <a:prstGeom prst="rect">
                      <a:avLst/>
                    </a:prstGeom>
                    <a:noFill/>
                    <a:ln>
                      <a:noFill/>
                    </a:ln>
                  </pic:spPr>
                </pic:pic>
              </a:graphicData>
            </a:graphic>
          </wp:inline>
        </w:drawing>
      </w:r>
    </w:p>
    <w:p w14:paraId="688ECE9B" w14:textId="77777777" w:rsidR="00445711" w:rsidRPr="0016392F" w:rsidRDefault="00445711" w:rsidP="00445711">
      <w:pPr>
        <w:pStyle w:val="BodyText"/>
        <w:numPr>
          <w:ilvl w:val="0"/>
          <w:numId w:val="27"/>
        </w:numPr>
        <w:rPr>
          <w:rFonts w:eastAsia="Times New Roman" w:cs="Arial"/>
          <w:color w:val="595959" w:themeColor="text1" w:themeTint="A6"/>
          <w:szCs w:val="20"/>
        </w:rPr>
      </w:pPr>
      <w:r w:rsidRPr="0016392F">
        <w:rPr>
          <w:rFonts w:eastAsia="Times New Roman" w:cs="Arial"/>
          <w:color w:val="595959" w:themeColor="text1" w:themeTint="A6"/>
          <w:szCs w:val="20"/>
        </w:rPr>
        <w:t>Enter the Volume details:</w:t>
      </w:r>
    </w:p>
    <w:p w14:paraId="49990EDD" w14:textId="77777777" w:rsidR="00445711" w:rsidRPr="00905775" w:rsidRDefault="00445711" w:rsidP="00445711">
      <w:pPr>
        <w:pStyle w:val="ListParagraph"/>
        <w:numPr>
          <w:ilvl w:val="0"/>
          <w:numId w:val="37"/>
        </w:numPr>
        <w:rPr>
          <w:rFonts w:ascii="Arial" w:eastAsia="Times New Roman" w:hAnsi="Arial" w:cs="Arial"/>
          <w:color w:val="595959" w:themeColor="text1" w:themeTint="A6"/>
          <w:sz w:val="18"/>
          <w:szCs w:val="18"/>
          <w:lang w:eastAsia="en-GB"/>
        </w:rPr>
      </w:pPr>
      <w:r w:rsidRPr="00905775">
        <w:rPr>
          <w:rFonts w:ascii="Arial" w:eastAsia="Times New Roman" w:hAnsi="Arial" w:cs="Arial"/>
          <w:color w:val="595959" w:themeColor="text1" w:themeTint="A6"/>
          <w:sz w:val="18"/>
          <w:szCs w:val="18"/>
          <w:lang w:eastAsia="en-GB"/>
        </w:rPr>
        <w:t xml:space="preserve">Volume Prefix: </w:t>
      </w:r>
      <w:r w:rsidRPr="00905775">
        <w:rPr>
          <w:rFonts w:ascii="Arial" w:eastAsia="Times New Roman" w:hAnsi="Arial" w:cs="Arial"/>
          <w:sz w:val="18"/>
          <w:szCs w:val="18"/>
          <w:lang w:eastAsia="en-GB"/>
        </w:rPr>
        <w:t>Enter the volume prefix.</w:t>
      </w:r>
    </w:p>
    <w:p w14:paraId="0FDC061C" w14:textId="77777777" w:rsidR="00445711" w:rsidRPr="00905775" w:rsidRDefault="00445711" w:rsidP="00445711">
      <w:pPr>
        <w:pStyle w:val="ListParagraph"/>
        <w:numPr>
          <w:ilvl w:val="0"/>
          <w:numId w:val="37"/>
        </w:numPr>
        <w:rPr>
          <w:rFonts w:ascii="Arial" w:eastAsia="Times New Roman" w:hAnsi="Arial" w:cs="Arial"/>
          <w:sz w:val="18"/>
          <w:szCs w:val="18"/>
          <w:lang w:eastAsia="en-GB"/>
        </w:rPr>
      </w:pPr>
      <w:r w:rsidRPr="00905775">
        <w:rPr>
          <w:rFonts w:ascii="Arial" w:eastAsia="Times New Roman" w:hAnsi="Arial" w:cs="Arial"/>
          <w:color w:val="595959" w:themeColor="text1" w:themeTint="A6"/>
          <w:sz w:val="18"/>
          <w:szCs w:val="18"/>
          <w:lang w:eastAsia="en-GB"/>
        </w:rPr>
        <w:t xml:space="preserve">Days of Retain logs: </w:t>
      </w:r>
      <w:r w:rsidRPr="00905775">
        <w:rPr>
          <w:rFonts w:ascii="Arial" w:eastAsia="Times New Roman" w:hAnsi="Arial" w:cs="Arial"/>
          <w:sz w:val="18"/>
          <w:szCs w:val="18"/>
          <w:lang w:eastAsia="en-GB"/>
        </w:rPr>
        <w:t>Archive log retention period (7/14/30/45 as per request)</w:t>
      </w:r>
    </w:p>
    <w:p w14:paraId="06E32123" w14:textId="77777777" w:rsidR="00445711" w:rsidRPr="00905775" w:rsidRDefault="00445711" w:rsidP="00445711">
      <w:pPr>
        <w:pStyle w:val="ListParagraph"/>
        <w:numPr>
          <w:ilvl w:val="0"/>
          <w:numId w:val="37"/>
        </w:numPr>
        <w:rPr>
          <w:rFonts w:ascii="Arial" w:eastAsia="Times New Roman" w:hAnsi="Arial" w:cs="Arial"/>
          <w:color w:val="595959" w:themeColor="text1" w:themeTint="A6"/>
          <w:sz w:val="18"/>
          <w:szCs w:val="18"/>
          <w:lang w:eastAsia="en-GB"/>
        </w:rPr>
      </w:pPr>
      <w:r w:rsidRPr="00905775">
        <w:rPr>
          <w:rFonts w:ascii="Arial" w:eastAsia="Times New Roman" w:hAnsi="Arial" w:cs="Arial"/>
          <w:color w:val="595959" w:themeColor="text1" w:themeTint="A6"/>
          <w:sz w:val="18"/>
          <w:szCs w:val="18"/>
          <w:lang w:eastAsia="en-GB"/>
        </w:rPr>
        <w:t xml:space="preserve">Volume size: </w:t>
      </w:r>
      <w:r>
        <w:rPr>
          <w:rFonts w:ascii="Arial" w:eastAsia="Times New Roman" w:hAnsi="Arial" w:cs="Arial"/>
          <w:color w:val="595959" w:themeColor="text1" w:themeTint="A6"/>
          <w:sz w:val="18"/>
          <w:szCs w:val="18"/>
          <w:lang w:eastAsia="en-GB"/>
        </w:rPr>
        <w:t>70000</w:t>
      </w:r>
    </w:p>
    <w:p w14:paraId="527B01B2" w14:textId="77777777" w:rsidR="00445711" w:rsidRPr="00905775" w:rsidRDefault="00445711" w:rsidP="00445711">
      <w:pPr>
        <w:pStyle w:val="ListParagraph"/>
        <w:numPr>
          <w:ilvl w:val="0"/>
          <w:numId w:val="37"/>
        </w:numPr>
        <w:rPr>
          <w:rFonts w:ascii="Arial" w:eastAsia="Times New Roman" w:hAnsi="Arial" w:cs="Arial"/>
          <w:color w:val="595959" w:themeColor="text1" w:themeTint="A6"/>
          <w:sz w:val="18"/>
          <w:szCs w:val="18"/>
          <w:lang w:eastAsia="en-GB"/>
        </w:rPr>
      </w:pPr>
      <w:r w:rsidRPr="00905775">
        <w:rPr>
          <w:rFonts w:ascii="Arial" w:eastAsia="Times New Roman" w:hAnsi="Arial" w:cs="Arial"/>
          <w:color w:val="595959" w:themeColor="text1" w:themeTint="A6"/>
          <w:sz w:val="18"/>
          <w:szCs w:val="18"/>
          <w:lang w:eastAsia="en-GB"/>
        </w:rPr>
        <w:t xml:space="preserve">Oracle servers to export volume to: Input </w:t>
      </w:r>
      <w:r>
        <w:rPr>
          <w:rFonts w:ascii="Arial" w:eastAsia="Times New Roman" w:hAnsi="Arial" w:cs="Arial"/>
          <w:color w:val="595959" w:themeColor="text1" w:themeTint="A6"/>
          <w:sz w:val="18"/>
          <w:szCs w:val="18"/>
          <w:lang w:eastAsia="en-GB"/>
        </w:rPr>
        <w:t xml:space="preserve">FQDN of </w:t>
      </w:r>
      <w:r w:rsidRPr="00905775">
        <w:rPr>
          <w:rFonts w:ascii="Arial" w:eastAsia="Times New Roman" w:hAnsi="Arial" w:cs="Arial"/>
          <w:color w:val="595959" w:themeColor="text1" w:themeTint="A6"/>
          <w:sz w:val="18"/>
          <w:szCs w:val="18"/>
          <w:lang w:eastAsia="en-GB"/>
        </w:rPr>
        <w:t>servers which you are exporting</w:t>
      </w:r>
    </w:p>
    <w:p w14:paraId="53FCFC87" w14:textId="77777777" w:rsidR="00445711" w:rsidRPr="00905775" w:rsidRDefault="00445711" w:rsidP="00445711">
      <w:pPr>
        <w:pStyle w:val="ListParagraph"/>
        <w:numPr>
          <w:ilvl w:val="0"/>
          <w:numId w:val="37"/>
        </w:numPr>
        <w:rPr>
          <w:rFonts w:ascii="Arial" w:eastAsia="Times New Roman" w:hAnsi="Arial" w:cs="Arial"/>
          <w:color w:val="595959" w:themeColor="text1" w:themeTint="A6"/>
          <w:sz w:val="18"/>
          <w:szCs w:val="18"/>
          <w:lang w:eastAsia="en-GB"/>
        </w:rPr>
      </w:pPr>
      <w:r w:rsidRPr="00905775">
        <w:rPr>
          <w:rFonts w:ascii="Arial" w:eastAsia="Times New Roman" w:hAnsi="Arial" w:cs="Arial"/>
          <w:color w:val="595959" w:themeColor="text1" w:themeTint="A6"/>
          <w:sz w:val="18"/>
          <w:szCs w:val="18"/>
          <w:lang w:eastAsia="en-GB"/>
        </w:rPr>
        <w:t>Instance number: Number of instance running on the DB (provided by DB team)</w:t>
      </w:r>
    </w:p>
    <w:p w14:paraId="2B70B258" w14:textId="77777777" w:rsidR="00445711" w:rsidRPr="00905775" w:rsidRDefault="00445711" w:rsidP="00445711">
      <w:pPr>
        <w:pStyle w:val="ListParagraph"/>
        <w:numPr>
          <w:ilvl w:val="0"/>
          <w:numId w:val="37"/>
        </w:numPr>
        <w:rPr>
          <w:rFonts w:ascii="Arial" w:eastAsia="Times New Roman" w:hAnsi="Arial" w:cs="Arial"/>
          <w:color w:val="595959" w:themeColor="text1" w:themeTint="A6"/>
          <w:sz w:val="18"/>
          <w:szCs w:val="18"/>
          <w:lang w:eastAsia="en-GB"/>
        </w:rPr>
      </w:pPr>
      <w:r w:rsidRPr="00905775">
        <w:rPr>
          <w:rFonts w:ascii="Arial" w:eastAsia="Times New Roman" w:hAnsi="Arial" w:cs="Arial"/>
          <w:color w:val="595959" w:themeColor="text1" w:themeTint="A6"/>
          <w:sz w:val="18"/>
          <w:szCs w:val="18"/>
          <w:lang w:eastAsia="en-GB"/>
        </w:rPr>
        <w:t xml:space="preserve">Compression start hour: </w:t>
      </w:r>
      <w:r>
        <w:rPr>
          <w:rFonts w:ascii="Arial" w:eastAsia="Times New Roman" w:hAnsi="Arial" w:cs="Arial"/>
          <w:color w:val="595959" w:themeColor="text1" w:themeTint="A6"/>
          <w:sz w:val="18"/>
          <w:szCs w:val="18"/>
          <w:lang w:eastAsia="en-GB"/>
        </w:rPr>
        <w:t>Input</w:t>
      </w:r>
      <w:r w:rsidRPr="00905775">
        <w:rPr>
          <w:rFonts w:ascii="Arial" w:eastAsia="Times New Roman" w:hAnsi="Arial" w:cs="Arial"/>
          <w:color w:val="595959" w:themeColor="text1" w:themeTint="A6"/>
          <w:sz w:val="18"/>
          <w:szCs w:val="18"/>
          <w:lang w:eastAsia="en-GB"/>
        </w:rPr>
        <w:t xml:space="preserve"> after business hours</w:t>
      </w:r>
      <w:r>
        <w:rPr>
          <w:rFonts w:ascii="Arial" w:eastAsia="Times New Roman" w:hAnsi="Arial" w:cs="Arial"/>
          <w:color w:val="595959" w:themeColor="text1" w:themeTint="A6"/>
          <w:sz w:val="18"/>
          <w:szCs w:val="18"/>
          <w:lang w:eastAsia="en-GB"/>
        </w:rPr>
        <w:t xml:space="preserve"> (between 20:00 to 03:00 local DC time)</w:t>
      </w:r>
    </w:p>
    <w:p w14:paraId="1D7691A5" w14:textId="77777777" w:rsidR="00445711" w:rsidRPr="00905775" w:rsidRDefault="00445711" w:rsidP="00445711">
      <w:pPr>
        <w:pStyle w:val="ListParagraph"/>
        <w:numPr>
          <w:ilvl w:val="0"/>
          <w:numId w:val="37"/>
        </w:numPr>
        <w:rPr>
          <w:rFonts w:ascii="Arial" w:eastAsia="Times New Roman" w:hAnsi="Arial" w:cs="Arial"/>
          <w:color w:val="595959" w:themeColor="text1" w:themeTint="A6"/>
          <w:sz w:val="18"/>
          <w:szCs w:val="18"/>
          <w:lang w:eastAsia="en-GB"/>
        </w:rPr>
      </w:pPr>
      <w:r w:rsidRPr="00905775">
        <w:rPr>
          <w:rFonts w:ascii="Arial" w:eastAsia="Times New Roman" w:hAnsi="Arial" w:cs="Arial"/>
          <w:color w:val="595959" w:themeColor="text1" w:themeTint="A6"/>
          <w:sz w:val="18"/>
          <w:szCs w:val="18"/>
          <w:lang w:eastAsia="en-GB"/>
        </w:rPr>
        <w:t xml:space="preserve">DFM server: Provide the DFM server </w:t>
      </w:r>
      <w:r>
        <w:rPr>
          <w:rFonts w:ascii="Arial" w:eastAsia="Times New Roman" w:hAnsi="Arial" w:cs="Arial"/>
          <w:color w:val="595959" w:themeColor="text1" w:themeTint="A6"/>
          <w:sz w:val="18"/>
          <w:szCs w:val="18"/>
          <w:lang w:eastAsia="en-GB"/>
        </w:rPr>
        <w:t>located in the same datacentre used to manage the filer.</w:t>
      </w:r>
    </w:p>
    <w:p w14:paraId="68BE18D7" w14:textId="77777777" w:rsidR="00445711" w:rsidRPr="0016392F" w:rsidRDefault="00445711" w:rsidP="00445711">
      <w:pPr>
        <w:pStyle w:val="BodyText"/>
        <w:ind w:left="720"/>
        <w:rPr>
          <w:rFonts w:eastAsia="Times New Roman" w:cs="Arial"/>
          <w:color w:val="595959" w:themeColor="text1" w:themeTint="A6"/>
          <w:szCs w:val="20"/>
        </w:rPr>
      </w:pPr>
      <w:r w:rsidRPr="00882C4B">
        <w:rPr>
          <w:rFonts w:eastAsia="Times New Roman" w:cs="Arial"/>
          <w:noProof/>
          <w:color w:val="595959" w:themeColor="text1" w:themeTint="A6"/>
          <w:szCs w:val="20"/>
          <w:lang w:val="en-US" w:eastAsia="en-US"/>
        </w:rPr>
        <w:drawing>
          <wp:inline distT="0" distB="0" distL="0" distR="0" wp14:anchorId="5170001E" wp14:editId="50C164CD">
            <wp:extent cx="3660049" cy="163191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90968" cy="1645704"/>
                    </a:xfrm>
                    <a:prstGeom prst="rect">
                      <a:avLst/>
                    </a:prstGeom>
                    <a:noFill/>
                    <a:ln>
                      <a:noFill/>
                    </a:ln>
                  </pic:spPr>
                </pic:pic>
              </a:graphicData>
            </a:graphic>
          </wp:inline>
        </w:drawing>
      </w:r>
    </w:p>
    <w:p w14:paraId="5FCBEF42" w14:textId="77777777" w:rsidR="00445711" w:rsidRPr="00027629" w:rsidRDefault="00445711" w:rsidP="00445711">
      <w:pPr>
        <w:pStyle w:val="BodyText"/>
        <w:numPr>
          <w:ilvl w:val="0"/>
          <w:numId w:val="27"/>
        </w:numPr>
        <w:rPr>
          <w:rFonts w:eastAsia="Times New Roman" w:cs="Arial"/>
          <w:color w:val="595959" w:themeColor="text1" w:themeTint="A6"/>
          <w:szCs w:val="20"/>
        </w:rPr>
      </w:pPr>
      <w:r w:rsidRPr="00027629">
        <w:rPr>
          <w:rFonts w:eastAsia="Times New Roman" w:cs="Arial"/>
          <w:color w:val="595959" w:themeColor="text1" w:themeTint="A6"/>
          <w:szCs w:val="20"/>
        </w:rPr>
        <w:t>Execute the work flow</w:t>
      </w:r>
    </w:p>
    <w:p w14:paraId="2DA69A2F" w14:textId="77777777" w:rsidR="00445711" w:rsidRDefault="00445711" w:rsidP="00445711">
      <w:pPr>
        <w:spacing w:after="360"/>
        <w:ind w:firstLine="720"/>
        <w:rPr>
          <w:rFonts w:eastAsia="Times New Roman" w:cs="Arial"/>
          <w:color w:val="595959" w:themeColor="text1" w:themeTint="A6"/>
          <w:szCs w:val="20"/>
        </w:rPr>
      </w:pPr>
      <w:r w:rsidRPr="00882C4B">
        <w:rPr>
          <w:rFonts w:eastAsia="Times New Roman" w:cs="Arial"/>
          <w:noProof/>
          <w:color w:val="595959" w:themeColor="text1" w:themeTint="A6"/>
          <w:szCs w:val="20"/>
          <w:lang w:val="en-US" w:eastAsia="en-US"/>
        </w:rPr>
        <w:drawing>
          <wp:inline distT="0" distB="0" distL="0" distR="0" wp14:anchorId="2644E783" wp14:editId="3C725AAA">
            <wp:extent cx="3660049" cy="148489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1655" cy="1493664"/>
                    </a:xfrm>
                    <a:prstGeom prst="rect">
                      <a:avLst/>
                    </a:prstGeom>
                    <a:noFill/>
                    <a:ln>
                      <a:noFill/>
                    </a:ln>
                  </pic:spPr>
                </pic:pic>
              </a:graphicData>
            </a:graphic>
          </wp:inline>
        </w:drawing>
      </w:r>
    </w:p>
    <w:p w14:paraId="6B75C36E" w14:textId="77777777" w:rsidR="00445711" w:rsidRPr="00882C4B" w:rsidRDefault="00445711" w:rsidP="00445711">
      <w:pPr>
        <w:spacing w:after="360"/>
        <w:ind w:firstLine="720"/>
        <w:rPr>
          <w:rFonts w:eastAsia="Times New Roman" w:cs="Arial"/>
          <w:color w:val="595959" w:themeColor="text1" w:themeTint="A6"/>
          <w:szCs w:val="20"/>
        </w:rPr>
      </w:pPr>
    </w:p>
    <w:p w14:paraId="1FD7424F" w14:textId="77777777" w:rsidR="00445711" w:rsidRDefault="00445711" w:rsidP="00445711">
      <w:pPr>
        <w:pStyle w:val="BodyText"/>
        <w:numPr>
          <w:ilvl w:val="0"/>
          <w:numId w:val="27"/>
        </w:numPr>
        <w:rPr>
          <w:rFonts w:eastAsia="Times New Roman" w:cs="Arial"/>
          <w:color w:val="595959" w:themeColor="text1" w:themeTint="A6"/>
          <w:szCs w:val="20"/>
        </w:rPr>
      </w:pPr>
      <w:r w:rsidRPr="0037580A">
        <w:rPr>
          <w:rFonts w:eastAsia="Times New Roman" w:cs="Arial"/>
          <w:color w:val="595959" w:themeColor="text1" w:themeTint="A6"/>
          <w:szCs w:val="20"/>
        </w:rPr>
        <w:t xml:space="preserve">Now proceed to create the secondary log volume. </w:t>
      </w:r>
    </w:p>
    <w:p w14:paraId="2017812E" w14:textId="77777777" w:rsidR="00445711" w:rsidRDefault="00445711" w:rsidP="00445711">
      <w:pPr>
        <w:pStyle w:val="BodyText"/>
        <w:numPr>
          <w:ilvl w:val="1"/>
          <w:numId w:val="27"/>
        </w:numPr>
        <w:rPr>
          <w:rFonts w:eastAsia="Times New Roman" w:cs="Arial"/>
          <w:color w:val="595959" w:themeColor="text1" w:themeTint="A6"/>
          <w:szCs w:val="20"/>
        </w:rPr>
      </w:pPr>
      <w:r w:rsidRPr="00FF7CDF">
        <w:rPr>
          <w:rFonts w:eastAsia="Times New Roman" w:cs="Arial"/>
          <w:color w:val="595959" w:themeColor="text1" w:themeTint="A6"/>
          <w:szCs w:val="20"/>
        </w:rPr>
        <w:lastRenderedPageBreak/>
        <w:t xml:space="preserve">As per the new standards, Secondary will be on shared cluster. We have dedicated volume for all the data </w:t>
      </w:r>
      <w:proofErr w:type="spellStart"/>
      <w:r w:rsidRPr="00FF7CDF">
        <w:rPr>
          <w:rFonts w:eastAsia="Times New Roman" w:cs="Arial"/>
          <w:color w:val="595959" w:themeColor="text1" w:themeTint="A6"/>
          <w:szCs w:val="20"/>
        </w:rPr>
        <w:t>centers</w:t>
      </w:r>
      <w:proofErr w:type="spellEnd"/>
      <w:r w:rsidRPr="00FF7CDF">
        <w:rPr>
          <w:rFonts w:eastAsia="Times New Roman" w:cs="Arial"/>
          <w:color w:val="595959" w:themeColor="text1" w:themeTint="A6"/>
          <w:szCs w:val="20"/>
        </w:rPr>
        <w:t xml:space="preserve"> for both the CPS and CIS environment. (one volume for CIS and one volume for CPS per data </w:t>
      </w:r>
      <w:proofErr w:type="spellStart"/>
      <w:r w:rsidRPr="00FF7CDF">
        <w:rPr>
          <w:rFonts w:eastAsia="Times New Roman" w:cs="Arial"/>
          <w:color w:val="595959" w:themeColor="text1" w:themeTint="A6"/>
          <w:szCs w:val="20"/>
        </w:rPr>
        <w:t>center</w:t>
      </w:r>
      <w:proofErr w:type="spellEnd"/>
      <w:r w:rsidRPr="00FF7CDF">
        <w:rPr>
          <w:rFonts w:eastAsia="Times New Roman" w:cs="Arial"/>
          <w:color w:val="595959" w:themeColor="text1" w:themeTint="A6"/>
          <w:szCs w:val="20"/>
        </w:rPr>
        <w:t>).</w:t>
      </w:r>
    </w:p>
    <w:p w14:paraId="40C38931" w14:textId="77777777" w:rsidR="00445711" w:rsidRDefault="00445711" w:rsidP="00445711">
      <w:pPr>
        <w:pStyle w:val="BodyText"/>
        <w:numPr>
          <w:ilvl w:val="1"/>
          <w:numId w:val="27"/>
        </w:numPr>
        <w:rPr>
          <w:rFonts w:eastAsia="Times New Roman" w:cs="Arial"/>
          <w:color w:val="595959" w:themeColor="text1" w:themeTint="A6"/>
          <w:szCs w:val="20"/>
        </w:rPr>
      </w:pPr>
      <w:r w:rsidRPr="00FF7CDF">
        <w:rPr>
          <w:rFonts w:eastAsia="Times New Roman" w:cs="Arial"/>
          <w:color w:val="595959" w:themeColor="text1" w:themeTint="A6"/>
          <w:szCs w:val="20"/>
        </w:rPr>
        <w:t xml:space="preserve">In secondary archive, we will not be creating new volumes. We will add the </w:t>
      </w:r>
      <w:proofErr w:type="spellStart"/>
      <w:r w:rsidRPr="00FF7CDF">
        <w:rPr>
          <w:rFonts w:eastAsia="Times New Roman" w:cs="Arial"/>
          <w:color w:val="595959" w:themeColor="text1" w:themeTint="A6"/>
          <w:szCs w:val="20"/>
        </w:rPr>
        <w:t>qtrees</w:t>
      </w:r>
      <w:proofErr w:type="spellEnd"/>
      <w:r w:rsidRPr="00FF7CDF">
        <w:rPr>
          <w:rFonts w:eastAsia="Times New Roman" w:cs="Arial"/>
          <w:color w:val="595959" w:themeColor="text1" w:themeTint="A6"/>
          <w:szCs w:val="20"/>
        </w:rPr>
        <w:t xml:space="preserve"> to the existing secondary archive volume. </w:t>
      </w:r>
    </w:p>
    <w:p w14:paraId="28730195" w14:textId="77777777" w:rsidR="00445711" w:rsidRDefault="00445711" w:rsidP="00445711">
      <w:pPr>
        <w:pStyle w:val="BodyText"/>
        <w:numPr>
          <w:ilvl w:val="1"/>
          <w:numId w:val="27"/>
        </w:numPr>
        <w:rPr>
          <w:rFonts w:eastAsia="Times New Roman" w:cs="Arial"/>
          <w:color w:val="595959" w:themeColor="text1" w:themeTint="A6"/>
          <w:szCs w:val="20"/>
        </w:rPr>
      </w:pPr>
      <w:r>
        <w:rPr>
          <w:rFonts w:eastAsia="Times New Roman" w:cs="Arial"/>
          <w:color w:val="595959" w:themeColor="text1" w:themeTint="A6"/>
          <w:szCs w:val="20"/>
        </w:rPr>
        <w:t>Steps involved are as below</w:t>
      </w:r>
    </w:p>
    <w:p w14:paraId="5F10705E" w14:textId="77777777" w:rsidR="00445711" w:rsidRPr="00FF7CDF" w:rsidRDefault="00445711" w:rsidP="00445711">
      <w:pPr>
        <w:pStyle w:val="BodyText"/>
        <w:numPr>
          <w:ilvl w:val="2"/>
          <w:numId w:val="27"/>
        </w:numPr>
        <w:rPr>
          <w:rFonts w:eastAsia="Times New Roman" w:cs="Arial"/>
          <w:color w:val="595959" w:themeColor="text1" w:themeTint="A6"/>
          <w:szCs w:val="20"/>
        </w:rPr>
      </w:pPr>
      <w:r>
        <w:rPr>
          <w:rFonts w:eastAsia="Times New Roman" w:cs="Arial"/>
          <w:color w:val="595959" w:themeColor="text1" w:themeTint="A6"/>
          <w:szCs w:val="20"/>
        </w:rPr>
        <w:t xml:space="preserve">Identify the </w:t>
      </w:r>
      <w:proofErr w:type="spellStart"/>
      <w:r>
        <w:rPr>
          <w:rFonts w:eastAsia="Times New Roman" w:cs="Arial"/>
          <w:color w:val="595959" w:themeColor="text1" w:themeTint="A6"/>
          <w:szCs w:val="20"/>
        </w:rPr>
        <w:t>vfiler</w:t>
      </w:r>
      <w:proofErr w:type="spellEnd"/>
      <w:r>
        <w:rPr>
          <w:rFonts w:eastAsia="Times New Roman" w:cs="Arial"/>
          <w:color w:val="595959" w:themeColor="text1" w:themeTint="A6"/>
          <w:szCs w:val="20"/>
        </w:rPr>
        <w:t xml:space="preserve"> and volume for the corresponding CPS/CIS site from the link below:</w:t>
      </w:r>
    </w:p>
    <w:p w14:paraId="14B3ABAE" w14:textId="77777777" w:rsidR="00445711" w:rsidRPr="00FF7CDF" w:rsidRDefault="008001AF" w:rsidP="00445711">
      <w:pPr>
        <w:ind w:left="2160"/>
        <w:rPr>
          <w:rFonts w:eastAsia="Times New Roman" w:cs="Arial"/>
          <w:color w:val="0000FF"/>
          <w:szCs w:val="20"/>
          <w:u w:val="single"/>
        </w:rPr>
      </w:pPr>
      <w:hyperlink r:id="rId78" w:history="1">
        <w:r w:rsidR="00445711" w:rsidRPr="00BB5701">
          <w:rPr>
            <w:rStyle w:val="Hyperlink"/>
            <w:rFonts w:eastAsia="Times New Roman" w:cs="Arial"/>
            <w:szCs w:val="20"/>
          </w:rPr>
          <w:t>https://theshare.thomsonreuters.com/sites/ie/storage/Lists/Archive%20Log%20Locations1/Archive%20Log%20Locations.aspx</w:t>
        </w:r>
      </w:hyperlink>
    </w:p>
    <w:p w14:paraId="4BCDEA68" w14:textId="77777777" w:rsidR="00445711" w:rsidRDefault="00445711" w:rsidP="00445711">
      <w:pPr>
        <w:pStyle w:val="BodyText"/>
        <w:numPr>
          <w:ilvl w:val="2"/>
          <w:numId w:val="27"/>
        </w:numPr>
        <w:rPr>
          <w:rFonts w:eastAsia="Times New Roman" w:cs="Arial"/>
          <w:color w:val="595959" w:themeColor="text1" w:themeTint="A6"/>
          <w:szCs w:val="20"/>
        </w:rPr>
      </w:pPr>
      <w:r w:rsidRPr="00FF7CDF">
        <w:rPr>
          <w:rFonts w:eastAsia="Times New Roman" w:cs="Arial"/>
          <w:color w:val="595959" w:themeColor="text1" w:themeTint="A6"/>
          <w:szCs w:val="20"/>
        </w:rPr>
        <w:t xml:space="preserve">Create a new </w:t>
      </w:r>
      <w:proofErr w:type="spellStart"/>
      <w:r w:rsidRPr="00FF7CDF">
        <w:rPr>
          <w:rFonts w:eastAsia="Times New Roman" w:cs="Arial"/>
          <w:color w:val="595959" w:themeColor="text1" w:themeTint="A6"/>
          <w:szCs w:val="20"/>
        </w:rPr>
        <w:t>qtree</w:t>
      </w:r>
      <w:proofErr w:type="spellEnd"/>
      <w:r>
        <w:rPr>
          <w:rFonts w:eastAsia="Times New Roman" w:cs="Arial"/>
          <w:color w:val="595959" w:themeColor="text1" w:themeTint="A6"/>
          <w:szCs w:val="20"/>
        </w:rPr>
        <w:t>.</w:t>
      </w:r>
    </w:p>
    <w:p w14:paraId="35A67A76" w14:textId="77777777" w:rsidR="00445711" w:rsidRPr="00FF7CDF" w:rsidRDefault="00445711" w:rsidP="00445711">
      <w:pPr>
        <w:ind w:left="1620" w:firstLine="540"/>
        <w:rPr>
          <w:rFonts w:eastAsia="Times New Roman" w:cs="Arial"/>
          <w:szCs w:val="20"/>
          <w:lang w:eastAsia="en-GB"/>
        </w:rPr>
      </w:pPr>
      <w:r w:rsidRPr="00FF7CDF">
        <w:rPr>
          <w:rFonts w:eastAsia="Times New Roman" w:cs="Arial"/>
          <w:szCs w:val="20"/>
          <w:lang w:eastAsia="en-GB"/>
        </w:rPr>
        <w:t>#</w:t>
      </w:r>
      <w:proofErr w:type="spellStart"/>
      <w:r w:rsidRPr="00FF7CDF">
        <w:rPr>
          <w:rFonts w:eastAsia="Times New Roman" w:cs="Arial"/>
          <w:szCs w:val="20"/>
          <w:lang w:eastAsia="en-GB"/>
        </w:rPr>
        <w:t>qtree</w:t>
      </w:r>
      <w:proofErr w:type="spellEnd"/>
      <w:r w:rsidRPr="00FF7CDF">
        <w:rPr>
          <w:rFonts w:eastAsia="Times New Roman" w:cs="Arial"/>
          <w:szCs w:val="20"/>
          <w:lang w:eastAsia="en-GB"/>
        </w:rPr>
        <w:t xml:space="preserve"> create –</w:t>
      </w:r>
      <w:proofErr w:type="spellStart"/>
      <w:proofErr w:type="gramStart"/>
      <w:r w:rsidRPr="00FF7CDF">
        <w:rPr>
          <w:rFonts w:eastAsia="Times New Roman" w:cs="Arial"/>
          <w:szCs w:val="20"/>
          <w:lang w:eastAsia="en-GB"/>
        </w:rPr>
        <w:t>vserver</w:t>
      </w:r>
      <w:proofErr w:type="spellEnd"/>
      <w:r w:rsidRPr="00FF7CDF">
        <w:rPr>
          <w:rFonts w:eastAsia="Times New Roman" w:cs="Arial"/>
          <w:szCs w:val="20"/>
          <w:lang w:eastAsia="en-GB"/>
        </w:rPr>
        <w:t xml:space="preserve">  &lt;</w:t>
      </w:r>
      <w:proofErr w:type="spellStart"/>
      <w:proofErr w:type="gramEnd"/>
      <w:r w:rsidRPr="00FF7CDF">
        <w:rPr>
          <w:rFonts w:eastAsia="Times New Roman" w:cs="Arial"/>
          <w:szCs w:val="20"/>
          <w:lang w:eastAsia="en-GB"/>
        </w:rPr>
        <w:t>vserver_name</w:t>
      </w:r>
      <w:proofErr w:type="spellEnd"/>
      <w:r w:rsidRPr="00FF7CDF">
        <w:rPr>
          <w:rFonts w:eastAsia="Times New Roman" w:cs="Arial"/>
          <w:szCs w:val="20"/>
          <w:lang w:eastAsia="en-GB"/>
        </w:rPr>
        <w:t>&gt;  -volume &lt;</w:t>
      </w:r>
      <w:proofErr w:type="spellStart"/>
      <w:r w:rsidRPr="00FF7CDF">
        <w:rPr>
          <w:rFonts w:eastAsia="Times New Roman" w:cs="Arial"/>
          <w:szCs w:val="20"/>
          <w:lang w:eastAsia="en-GB"/>
        </w:rPr>
        <w:t>Volume_name</w:t>
      </w:r>
      <w:proofErr w:type="spellEnd"/>
      <w:r w:rsidRPr="00FF7CDF">
        <w:rPr>
          <w:rFonts w:eastAsia="Times New Roman" w:cs="Arial"/>
          <w:szCs w:val="20"/>
          <w:lang w:eastAsia="en-GB"/>
        </w:rPr>
        <w:t>&gt; -</w:t>
      </w:r>
      <w:proofErr w:type="spellStart"/>
      <w:r w:rsidRPr="00FF7CDF">
        <w:rPr>
          <w:rFonts w:eastAsia="Times New Roman" w:cs="Arial"/>
          <w:szCs w:val="20"/>
          <w:lang w:eastAsia="en-GB"/>
        </w:rPr>
        <w:t>qtree</w:t>
      </w:r>
      <w:proofErr w:type="spellEnd"/>
      <w:r w:rsidRPr="00FF7CDF">
        <w:rPr>
          <w:rFonts w:eastAsia="Times New Roman" w:cs="Arial"/>
          <w:szCs w:val="20"/>
          <w:lang w:eastAsia="en-GB"/>
        </w:rPr>
        <w:t xml:space="preserve"> &lt;</w:t>
      </w:r>
      <w:proofErr w:type="spellStart"/>
      <w:r w:rsidRPr="00FF7CDF">
        <w:rPr>
          <w:rFonts w:eastAsia="Times New Roman" w:cs="Arial"/>
          <w:szCs w:val="20"/>
          <w:lang w:eastAsia="en-GB"/>
        </w:rPr>
        <w:t>qtree_name</w:t>
      </w:r>
      <w:proofErr w:type="spellEnd"/>
      <w:r w:rsidRPr="00FF7CDF">
        <w:rPr>
          <w:rFonts w:eastAsia="Times New Roman" w:cs="Arial"/>
          <w:szCs w:val="20"/>
          <w:lang w:eastAsia="en-GB"/>
        </w:rPr>
        <w:t>&gt;</w:t>
      </w:r>
    </w:p>
    <w:p w14:paraId="4EB4E32C" w14:textId="77777777" w:rsidR="00445711" w:rsidRPr="00FF7CDF" w:rsidRDefault="00445711" w:rsidP="00445711">
      <w:pPr>
        <w:ind w:left="1620" w:firstLine="540"/>
        <w:rPr>
          <w:rFonts w:eastAsia="Times New Roman" w:cs="Arial"/>
          <w:color w:val="595959" w:themeColor="text1" w:themeTint="A6"/>
          <w:szCs w:val="20"/>
          <w:lang w:eastAsia="en-GB"/>
        </w:rPr>
      </w:pPr>
      <w:r w:rsidRPr="00FF7CDF">
        <w:rPr>
          <w:noProof/>
          <w:lang w:val="en-US" w:eastAsia="en-US"/>
        </w:rPr>
        <w:drawing>
          <wp:inline distT="0" distB="0" distL="0" distR="0" wp14:anchorId="0A0D0FF1" wp14:editId="32293E68">
            <wp:extent cx="5337266" cy="555196"/>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3140" cy="561008"/>
                    </a:xfrm>
                    <a:prstGeom prst="rect">
                      <a:avLst/>
                    </a:prstGeom>
                    <a:noFill/>
                    <a:ln>
                      <a:noFill/>
                    </a:ln>
                  </pic:spPr>
                </pic:pic>
              </a:graphicData>
            </a:graphic>
          </wp:inline>
        </w:drawing>
      </w:r>
    </w:p>
    <w:p w14:paraId="0C7BF4D1" w14:textId="77777777" w:rsidR="00445711" w:rsidRDefault="00445711" w:rsidP="00445711">
      <w:pPr>
        <w:pStyle w:val="BodyText"/>
        <w:numPr>
          <w:ilvl w:val="2"/>
          <w:numId w:val="27"/>
        </w:numPr>
        <w:rPr>
          <w:rFonts w:eastAsia="Times New Roman" w:cs="Arial"/>
          <w:color w:val="595959" w:themeColor="text1" w:themeTint="A6"/>
          <w:szCs w:val="20"/>
        </w:rPr>
      </w:pPr>
      <w:r w:rsidRPr="00FF7CDF">
        <w:rPr>
          <w:rFonts w:eastAsia="Times New Roman" w:cs="Arial"/>
          <w:color w:val="595959" w:themeColor="text1" w:themeTint="A6"/>
          <w:szCs w:val="20"/>
        </w:rPr>
        <w:t>Create export policy</w:t>
      </w:r>
      <w:r>
        <w:rPr>
          <w:rFonts w:eastAsia="Times New Roman" w:cs="Arial"/>
          <w:color w:val="595959" w:themeColor="text1" w:themeTint="A6"/>
          <w:szCs w:val="20"/>
        </w:rPr>
        <w:t>.</w:t>
      </w:r>
    </w:p>
    <w:p w14:paraId="0A6BA3A3" w14:textId="77777777" w:rsidR="00445711" w:rsidRPr="00FF7CDF" w:rsidRDefault="00445711" w:rsidP="00445711">
      <w:pPr>
        <w:ind w:left="2160"/>
        <w:rPr>
          <w:rFonts w:eastAsia="Times New Roman" w:cs="Arial"/>
          <w:color w:val="595959" w:themeColor="text1" w:themeTint="A6"/>
          <w:szCs w:val="20"/>
          <w:lang w:eastAsia="en-GB"/>
        </w:rPr>
      </w:pPr>
      <w:r w:rsidRPr="00FF7CDF">
        <w:rPr>
          <w:rFonts w:eastAsia="Times New Roman" w:cs="Arial"/>
          <w:color w:val="595959" w:themeColor="text1" w:themeTint="A6"/>
          <w:szCs w:val="20"/>
          <w:lang w:eastAsia="en-GB"/>
        </w:rPr>
        <w:t xml:space="preserve">Here the export policy should be the </w:t>
      </w:r>
      <w:proofErr w:type="spellStart"/>
      <w:r w:rsidRPr="00FF7CDF">
        <w:rPr>
          <w:rFonts w:eastAsia="Times New Roman" w:cs="Arial"/>
          <w:color w:val="595959" w:themeColor="text1" w:themeTint="A6"/>
          <w:szCs w:val="20"/>
          <w:lang w:eastAsia="en-GB"/>
        </w:rPr>
        <w:t>qtree</w:t>
      </w:r>
      <w:proofErr w:type="spellEnd"/>
      <w:r w:rsidRPr="00FF7CDF">
        <w:rPr>
          <w:rFonts w:eastAsia="Times New Roman" w:cs="Arial"/>
          <w:color w:val="595959" w:themeColor="text1" w:themeTint="A6"/>
          <w:szCs w:val="20"/>
          <w:lang w:eastAsia="en-GB"/>
        </w:rPr>
        <w:t xml:space="preserve"> name. We need to create the </w:t>
      </w:r>
      <w:proofErr w:type="spellStart"/>
      <w:r w:rsidRPr="00FF7CDF">
        <w:rPr>
          <w:rFonts w:eastAsia="Times New Roman" w:cs="Arial"/>
          <w:color w:val="595959" w:themeColor="text1" w:themeTint="A6"/>
          <w:szCs w:val="20"/>
          <w:lang w:eastAsia="en-GB"/>
        </w:rPr>
        <w:t>policyname</w:t>
      </w:r>
      <w:proofErr w:type="spellEnd"/>
      <w:r w:rsidRPr="00FF7CDF">
        <w:rPr>
          <w:rFonts w:eastAsia="Times New Roman" w:cs="Arial"/>
          <w:color w:val="595959" w:themeColor="text1" w:themeTint="A6"/>
          <w:szCs w:val="20"/>
          <w:lang w:eastAsia="en-GB"/>
        </w:rPr>
        <w:t xml:space="preserve"> as </w:t>
      </w:r>
      <w:proofErr w:type="spellStart"/>
      <w:r w:rsidRPr="00FF7CDF">
        <w:rPr>
          <w:rFonts w:eastAsia="Times New Roman" w:cs="Arial"/>
          <w:color w:val="595959" w:themeColor="text1" w:themeTint="A6"/>
          <w:szCs w:val="20"/>
          <w:lang w:eastAsia="en-GB"/>
        </w:rPr>
        <w:t>qtree</w:t>
      </w:r>
      <w:proofErr w:type="spellEnd"/>
      <w:r w:rsidRPr="00FF7CDF">
        <w:rPr>
          <w:rFonts w:eastAsia="Times New Roman" w:cs="Arial"/>
          <w:color w:val="595959" w:themeColor="text1" w:themeTint="A6"/>
          <w:szCs w:val="20"/>
          <w:lang w:eastAsia="en-GB"/>
        </w:rPr>
        <w:t xml:space="preserve"> name.</w:t>
      </w:r>
    </w:p>
    <w:p w14:paraId="5E71500C" w14:textId="77777777" w:rsidR="00445711" w:rsidRPr="00FF7CDF" w:rsidRDefault="00445711" w:rsidP="00445711">
      <w:pPr>
        <w:ind w:left="1980" w:firstLine="180"/>
        <w:rPr>
          <w:rFonts w:eastAsia="Times New Roman" w:cs="Arial"/>
          <w:color w:val="595959" w:themeColor="text1" w:themeTint="A6"/>
          <w:szCs w:val="20"/>
          <w:lang w:eastAsia="en-GB"/>
        </w:rPr>
      </w:pPr>
      <w:r w:rsidRPr="00FF7CDF">
        <w:rPr>
          <w:noProof/>
          <w:lang w:val="en-US" w:eastAsia="en-US"/>
        </w:rPr>
        <w:drawing>
          <wp:inline distT="0" distB="0" distL="0" distR="0" wp14:anchorId="734BFBE9" wp14:editId="450C1B92">
            <wp:extent cx="5267981" cy="405311"/>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0994" cy="410929"/>
                    </a:xfrm>
                    <a:prstGeom prst="rect">
                      <a:avLst/>
                    </a:prstGeom>
                    <a:noFill/>
                    <a:ln>
                      <a:noFill/>
                    </a:ln>
                  </pic:spPr>
                </pic:pic>
              </a:graphicData>
            </a:graphic>
          </wp:inline>
        </w:drawing>
      </w:r>
    </w:p>
    <w:p w14:paraId="3C18C02A" w14:textId="77777777" w:rsidR="00445711" w:rsidRDefault="00445711" w:rsidP="00445711">
      <w:pPr>
        <w:pStyle w:val="BodyText"/>
        <w:numPr>
          <w:ilvl w:val="2"/>
          <w:numId w:val="27"/>
        </w:numPr>
        <w:rPr>
          <w:rFonts w:eastAsia="Times New Roman" w:cs="Arial"/>
          <w:color w:val="595959" w:themeColor="text1" w:themeTint="A6"/>
          <w:szCs w:val="20"/>
        </w:rPr>
      </w:pPr>
      <w:r w:rsidRPr="00FF7CDF">
        <w:rPr>
          <w:rFonts w:eastAsia="Times New Roman" w:cs="Arial"/>
          <w:color w:val="595959" w:themeColor="text1" w:themeTint="A6"/>
          <w:szCs w:val="20"/>
        </w:rPr>
        <w:t xml:space="preserve">Modify the </w:t>
      </w:r>
      <w:proofErr w:type="spellStart"/>
      <w:r w:rsidRPr="00FF7CDF">
        <w:rPr>
          <w:rFonts w:eastAsia="Times New Roman" w:cs="Arial"/>
          <w:color w:val="595959" w:themeColor="text1" w:themeTint="A6"/>
          <w:szCs w:val="20"/>
        </w:rPr>
        <w:t>qtree</w:t>
      </w:r>
      <w:proofErr w:type="spellEnd"/>
      <w:r>
        <w:rPr>
          <w:rFonts w:eastAsia="Times New Roman" w:cs="Arial"/>
          <w:color w:val="595959" w:themeColor="text1" w:themeTint="A6"/>
          <w:szCs w:val="20"/>
        </w:rPr>
        <w:t>.</w:t>
      </w:r>
    </w:p>
    <w:p w14:paraId="1C90E300" w14:textId="77777777" w:rsidR="00445711" w:rsidRPr="00585D28" w:rsidRDefault="00445711" w:rsidP="00445711">
      <w:pPr>
        <w:ind w:left="2160"/>
        <w:rPr>
          <w:rFonts w:eastAsia="Times New Roman" w:cs="Arial"/>
          <w:szCs w:val="20"/>
          <w:lang w:eastAsia="en-GB"/>
        </w:rPr>
      </w:pPr>
      <w:r w:rsidRPr="00585D28">
        <w:rPr>
          <w:rFonts w:eastAsia="Times New Roman" w:cs="Arial"/>
          <w:szCs w:val="20"/>
          <w:lang w:eastAsia="en-GB"/>
        </w:rPr>
        <w:t>#</w:t>
      </w:r>
      <w:proofErr w:type="spellStart"/>
      <w:r w:rsidRPr="00585D28">
        <w:rPr>
          <w:rFonts w:eastAsia="Times New Roman" w:cs="Arial"/>
          <w:szCs w:val="20"/>
          <w:lang w:eastAsia="en-GB"/>
        </w:rPr>
        <w:t>qtree</w:t>
      </w:r>
      <w:proofErr w:type="spellEnd"/>
      <w:r w:rsidRPr="00585D28">
        <w:rPr>
          <w:rFonts w:eastAsia="Times New Roman" w:cs="Arial"/>
          <w:szCs w:val="20"/>
          <w:lang w:eastAsia="en-GB"/>
        </w:rPr>
        <w:t xml:space="preserve"> modify -</w:t>
      </w:r>
      <w:proofErr w:type="spellStart"/>
      <w:r w:rsidRPr="00585D28">
        <w:rPr>
          <w:rFonts w:eastAsia="Times New Roman" w:cs="Arial"/>
          <w:szCs w:val="20"/>
          <w:lang w:eastAsia="en-GB"/>
        </w:rPr>
        <w:t>vserver</w:t>
      </w:r>
      <w:proofErr w:type="spellEnd"/>
      <w:r w:rsidRPr="00585D28">
        <w:rPr>
          <w:rFonts w:eastAsia="Times New Roman" w:cs="Arial"/>
          <w:szCs w:val="20"/>
          <w:lang w:eastAsia="en-GB"/>
        </w:rPr>
        <w:t xml:space="preserve"> &lt;</w:t>
      </w:r>
      <w:proofErr w:type="spellStart"/>
      <w:r w:rsidRPr="00585D28">
        <w:rPr>
          <w:rFonts w:eastAsia="Times New Roman" w:cs="Arial"/>
          <w:szCs w:val="20"/>
          <w:lang w:eastAsia="en-GB"/>
        </w:rPr>
        <w:t>vserver_name</w:t>
      </w:r>
      <w:proofErr w:type="spellEnd"/>
      <w:proofErr w:type="gramStart"/>
      <w:r w:rsidRPr="00585D28">
        <w:rPr>
          <w:rFonts w:eastAsia="Times New Roman" w:cs="Arial"/>
          <w:szCs w:val="20"/>
          <w:lang w:eastAsia="en-GB"/>
        </w:rPr>
        <w:t>&gt;  -</w:t>
      </w:r>
      <w:proofErr w:type="gramEnd"/>
      <w:r w:rsidRPr="00585D28">
        <w:rPr>
          <w:rFonts w:eastAsia="Times New Roman" w:cs="Arial"/>
          <w:szCs w:val="20"/>
          <w:lang w:eastAsia="en-GB"/>
        </w:rPr>
        <w:t>volume &lt;</w:t>
      </w:r>
      <w:proofErr w:type="spellStart"/>
      <w:r w:rsidRPr="00585D28">
        <w:rPr>
          <w:rFonts w:eastAsia="Times New Roman" w:cs="Arial"/>
          <w:szCs w:val="20"/>
          <w:lang w:eastAsia="en-GB"/>
        </w:rPr>
        <w:t>volume_name</w:t>
      </w:r>
      <w:proofErr w:type="spellEnd"/>
      <w:r w:rsidRPr="00585D28">
        <w:rPr>
          <w:rFonts w:eastAsia="Times New Roman" w:cs="Arial"/>
          <w:szCs w:val="20"/>
          <w:lang w:eastAsia="en-GB"/>
        </w:rPr>
        <w:t>&gt; -</w:t>
      </w:r>
      <w:proofErr w:type="spellStart"/>
      <w:r w:rsidRPr="00585D28">
        <w:rPr>
          <w:rFonts w:eastAsia="Times New Roman" w:cs="Arial"/>
          <w:szCs w:val="20"/>
          <w:lang w:eastAsia="en-GB"/>
        </w:rPr>
        <w:t>qtree</w:t>
      </w:r>
      <w:proofErr w:type="spellEnd"/>
      <w:r w:rsidRPr="00585D28">
        <w:rPr>
          <w:rFonts w:eastAsia="Times New Roman" w:cs="Arial"/>
          <w:szCs w:val="20"/>
          <w:lang w:eastAsia="en-GB"/>
        </w:rPr>
        <w:t xml:space="preserve">  &lt;</w:t>
      </w:r>
      <w:proofErr w:type="spellStart"/>
      <w:r w:rsidRPr="00585D28">
        <w:rPr>
          <w:rFonts w:eastAsia="Times New Roman" w:cs="Arial"/>
          <w:szCs w:val="20"/>
          <w:lang w:eastAsia="en-GB"/>
        </w:rPr>
        <w:t>qtree_name</w:t>
      </w:r>
      <w:proofErr w:type="spellEnd"/>
      <w:r w:rsidRPr="00585D28">
        <w:rPr>
          <w:rFonts w:eastAsia="Times New Roman" w:cs="Arial"/>
          <w:szCs w:val="20"/>
          <w:lang w:eastAsia="en-GB"/>
        </w:rPr>
        <w:t>&gt; - export-policy  &lt;</w:t>
      </w:r>
      <w:proofErr w:type="spellStart"/>
      <w:r w:rsidRPr="00585D28">
        <w:rPr>
          <w:rFonts w:eastAsia="Times New Roman" w:cs="Arial"/>
          <w:szCs w:val="20"/>
          <w:lang w:eastAsia="en-GB"/>
        </w:rPr>
        <w:t>policy_name</w:t>
      </w:r>
      <w:proofErr w:type="spellEnd"/>
      <w:r w:rsidRPr="00585D28">
        <w:rPr>
          <w:rFonts w:eastAsia="Times New Roman" w:cs="Arial"/>
          <w:szCs w:val="20"/>
          <w:lang w:eastAsia="en-GB"/>
        </w:rPr>
        <w:t>&gt;</w:t>
      </w:r>
    </w:p>
    <w:p w14:paraId="7D61455F" w14:textId="77777777" w:rsidR="00445711" w:rsidRDefault="00445711" w:rsidP="00445711">
      <w:pPr>
        <w:ind w:left="2160"/>
        <w:rPr>
          <w:rFonts w:eastAsia="Times New Roman" w:cs="Arial"/>
          <w:color w:val="595959" w:themeColor="text1" w:themeTint="A6"/>
          <w:szCs w:val="20"/>
          <w:lang w:eastAsia="en-GB"/>
        </w:rPr>
      </w:pPr>
      <w:r w:rsidRPr="00FF7CDF">
        <w:rPr>
          <w:noProof/>
          <w:lang w:val="en-US" w:eastAsia="en-US"/>
        </w:rPr>
        <w:drawing>
          <wp:inline distT="0" distB="0" distL="0" distR="0" wp14:anchorId="7C8A88AD" wp14:editId="69AA507A">
            <wp:extent cx="5282656" cy="563595"/>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4656" cy="572343"/>
                    </a:xfrm>
                    <a:prstGeom prst="rect">
                      <a:avLst/>
                    </a:prstGeom>
                    <a:noFill/>
                    <a:ln>
                      <a:noFill/>
                    </a:ln>
                  </pic:spPr>
                </pic:pic>
              </a:graphicData>
            </a:graphic>
          </wp:inline>
        </w:drawing>
      </w:r>
    </w:p>
    <w:p w14:paraId="17AF4D91" w14:textId="77777777" w:rsidR="00445711" w:rsidRPr="00FF7CDF" w:rsidRDefault="00445711" w:rsidP="00445711">
      <w:pPr>
        <w:ind w:left="2160"/>
        <w:rPr>
          <w:rFonts w:eastAsia="Times New Roman" w:cs="Arial"/>
          <w:color w:val="595959" w:themeColor="text1" w:themeTint="A6"/>
          <w:szCs w:val="20"/>
          <w:lang w:eastAsia="en-GB"/>
        </w:rPr>
      </w:pPr>
    </w:p>
    <w:p w14:paraId="3B3F777D" w14:textId="77777777" w:rsidR="00445711" w:rsidRPr="00585D28" w:rsidRDefault="00445711" w:rsidP="00445711">
      <w:pPr>
        <w:pStyle w:val="ListParagraph"/>
        <w:numPr>
          <w:ilvl w:val="2"/>
          <w:numId w:val="27"/>
        </w:numPr>
        <w:rPr>
          <w:rFonts w:ascii="Arial" w:eastAsia="Times New Roman" w:hAnsi="Arial" w:cs="Arial"/>
          <w:color w:val="595959" w:themeColor="text1" w:themeTint="A6"/>
          <w:sz w:val="20"/>
          <w:szCs w:val="20"/>
          <w:lang w:eastAsia="en-GB"/>
        </w:rPr>
      </w:pPr>
      <w:r w:rsidRPr="00585D28">
        <w:rPr>
          <w:rFonts w:ascii="Arial" w:eastAsia="Times New Roman" w:hAnsi="Arial" w:cs="Arial"/>
          <w:color w:val="595959" w:themeColor="text1" w:themeTint="A6"/>
          <w:sz w:val="20"/>
          <w:szCs w:val="20"/>
          <w:lang w:eastAsia="en-GB"/>
        </w:rPr>
        <w:t>Export the server to the policy</w:t>
      </w:r>
      <w:r>
        <w:rPr>
          <w:rFonts w:ascii="Arial" w:eastAsia="Times New Roman" w:hAnsi="Arial" w:cs="Arial"/>
          <w:color w:val="595959" w:themeColor="text1" w:themeTint="A6"/>
          <w:sz w:val="20"/>
          <w:szCs w:val="20"/>
          <w:lang w:eastAsia="en-GB"/>
        </w:rPr>
        <w:t>. Add servers to the default/export policy</w:t>
      </w:r>
      <w:r w:rsidRPr="00585D28">
        <w:rPr>
          <w:rFonts w:ascii="Arial" w:eastAsia="Times New Roman" w:hAnsi="Arial" w:cs="Arial"/>
          <w:color w:val="595959" w:themeColor="text1" w:themeTint="A6"/>
          <w:sz w:val="20"/>
          <w:szCs w:val="20"/>
          <w:lang w:eastAsia="en-GB"/>
        </w:rPr>
        <w:t>:</w:t>
      </w:r>
    </w:p>
    <w:p w14:paraId="0CD7B8A6" w14:textId="77777777" w:rsidR="00445711" w:rsidRPr="00585D28" w:rsidRDefault="00445711" w:rsidP="00445711">
      <w:pPr>
        <w:ind w:left="2160"/>
        <w:rPr>
          <w:rFonts w:eastAsia="Times New Roman" w:cs="Arial"/>
          <w:szCs w:val="20"/>
          <w:lang w:eastAsia="en-GB"/>
        </w:rPr>
      </w:pPr>
      <w:r w:rsidRPr="00585D28">
        <w:rPr>
          <w:rFonts w:eastAsia="Times New Roman" w:cs="Arial"/>
          <w:szCs w:val="20"/>
          <w:lang w:eastAsia="en-GB"/>
        </w:rPr>
        <w:t xml:space="preserve">#export-policy rule </w:t>
      </w:r>
      <w:proofErr w:type="gramStart"/>
      <w:r w:rsidRPr="00585D28">
        <w:rPr>
          <w:rFonts w:eastAsia="Times New Roman" w:cs="Arial"/>
          <w:szCs w:val="20"/>
          <w:lang w:eastAsia="en-GB"/>
        </w:rPr>
        <w:t>create  -</w:t>
      </w:r>
      <w:proofErr w:type="spellStart"/>
      <w:proofErr w:type="gramEnd"/>
      <w:r w:rsidRPr="00585D28">
        <w:rPr>
          <w:rFonts w:eastAsia="Times New Roman" w:cs="Arial"/>
          <w:szCs w:val="20"/>
          <w:lang w:eastAsia="en-GB"/>
        </w:rPr>
        <w:t>vserver</w:t>
      </w:r>
      <w:proofErr w:type="spellEnd"/>
      <w:r w:rsidRPr="00585D28">
        <w:rPr>
          <w:rFonts w:eastAsia="Times New Roman" w:cs="Arial"/>
          <w:szCs w:val="20"/>
          <w:lang w:eastAsia="en-GB"/>
        </w:rPr>
        <w:t xml:space="preserve">  &lt;</w:t>
      </w:r>
      <w:proofErr w:type="spellStart"/>
      <w:r w:rsidRPr="00585D28">
        <w:rPr>
          <w:rFonts w:eastAsia="Times New Roman" w:cs="Arial"/>
          <w:szCs w:val="20"/>
          <w:lang w:eastAsia="en-GB"/>
        </w:rPr>
        <w:t>vserver</w:t>
      </w:r>
      <w:proofErr w:type="spellEnd"/>
      <w:r w:rsidRPr="00585D28">
        <w:rPr>
          <w:rFonts w:eastAsia="Times New Roman" w:cs="Arial"/>
          <w:szCs w:val="20"/>
          <w:lang w:eastAsia="en-GB"/>
        </w:rPr>
        <w:t xml:space="preserve"> name&gt; -</w:t>
      </w:r>
      <w:proofErr w:type="spellStart"/>
      <w:r w:rsidRPr="00585D28">
        <w:rPr>
          <w:rFonts w:eastAsia="Times New Roman" w:cs="Arial"/>
          <w:szCs w:val="20"/>
          <w:lang w:eastAsia="en-GB"/>
        </w:rPr>
        <w:t>policyname</w:t>
      </w:r>
      <w:proofErr w:type="spellEnd"/>
      <w:r w:rsidRPr="00585D28">
        <w:rPr>
          <w:rFonts w:eastAsia="Times New Roman" w:cs="Arial"/>
          <w:szCs w:val="20"/>
          <w:lang w:eastAsia="en-GB"/>
        </w:rPr>
        <w:t xml:space="preserve"> default –</w:t>
      </w:r>
      <w:proofErr w:type="spellStart"/>
      <w:r w:rsidRPr="00585D28">
        <w:rPr>
          <w:rFonts w:eastAsia="Times New Roman" w:cs="Arial"/>
          <w:szCs w:val="20"/>
          <w:lang w:eastAsia="en-GB"/>
        </w:rPr>
        <w:t>clientmatch</w:t>
      </w:r>
      <w:proofErr w:type="spellEnd"/>
      <w:r w:rsidRPr="00585D28">
        <w:rPr>
          <w:rFonts w:eastAsia="Times New Roman" w:cs="Arial"/>
          <w:szCs w:val="20"/>
          <w:lang w:eastAsia="en-GB"/>
        </w:rPr>
        <w:t xml:space="preserve"> &lt;server name&gt; -</w:t>
      </w:r>
      <w:proofErr w:type="spellStart"/>
      <w:r w:rsidRPr="00585D28">
        <w:rPr>
          <w:rFonts w:eastAsia="Times New Roman" w:cs="Arial"/>
          <w:szCs w:val="20"/>
          <w:lang w:eastAsia="en-GB"/>
        </w:rPr>
        <w:t>rorule</w:t>
      </w:r>
      <w:proofErr w:type="spellEnd"/>
      <w:r w:rsidRPr="00585D28">
        <w:rPr>
          <w:rFonts w:eastAsia="Times New Roman" w:cs="Arial"/>
          <w:szCs w:val="20"/>
          <w:lang w:eastAsia="en-GB"/>
        </w:rPr>
        <w:t xml:space="preserve"> sys –</w:t>
      </w:r>
      <w:proofErr w:type="spellStart"/>
      <w:r w:rsidRPr="00585D28">
        <w:rPr>
          <w:rFonts w:eastAsia="Times New Roman" w:cs="Arial"/>
          <w:szCs w:val="20"/>
          <w:lang w:eastAsia="en-GB"/>
        </w:rPr>
        <w:t>rwrule</w:t>
      </w:r>
      <w:proofErr w:type="spellEnd"/>
      <w:r w:rsidRPr="00585D28">
        <w:rPr>
          <w:rFonts w:eastAsia="Times New Roman" w:cs="Arial"/>
          <w:szCs w:val="20"/>
          <w:lang w:eastAsia="en-GB"/>
        </w:rPr>
        <w:t xml:space="preserve"> none –</w:t>
      </w:r>
      <w:proofErr w:type="spellStart"/>
      <w:r w:rsidRPr="00585D28">
        <w:rPr>
          <w:rFonts w:eastAsia="Times New Roman" w:cs="Arial"/>
          <w:szCs w:val="20"/>
          <w:lang w:eastAsia="en-GB"/>
        </w:rPr>
        <w:t>superuser</w:t>
      </w:r>
      <w:proofErr w:type="spellEnd"/>
      <w:r w:rsidRPr="00585D28">
        <w:rPr>
          <w:rFonts w:eastAsia="Times New Roman" w:cs="Arial"/>
          <w:szCs w:val="20"/>
          <w:lang w:eastAsia="en-GB"/>
        </w:rPr>
        <w:t xml:space="preserve"> none</w:t>
      </w:r>
    </w:p>
    <w:p w14:paraId="4AD381A9" w14:textId="77777777" w:rsidR="00445711" w:rsidRPr="00FF7CDF" w:rsidRDefault="00445711" w:rsidP="00445711">
      <w:pPr>
        <w:ind w:left="2160"/>
        <w:rPr>
          <w:rFonts w:eastAsia="Times New Roman" w:cs="Arial"/>
          <w:color w:val="595959" w:themeColor="text1" w:themeTint="A6"/>
          <w:szCs w:val="20"/>
          <w:lang w:eastAsia="en-GB"/>
        </w:rPr>
      </w:pPr>
      <w:r w:rsidRPr="00FF7CDF">
        <w:rPr>
          <w:rFonts w:eastAsia="Times New Roman" w:cs="Arial"/>
          <w:noProof/>
          <w:color w:val="595959" w:themeColor="text1" w:themeTint="A6"/>
          <w:szCs w:val="20"/>
          <w:lang w:val="en-US" w:eastAsia="en-US"/>
        </w:rPr>
        <w:drawing>
          <wp:inline distT="0" distB="0" distL="0" distR="0" wp14:anchorId="45DE4D6F" wp14:editId="7C4D717D">
            <wp:extent cx="5353141" cy="442854"/>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9695" cy="450842"/>
                    </a:xfrm>
                    <a:prstGeom prst="rect">
                      <a:avLst/>
                    </a:prstGeom>
                    <a:noFill/>
                    <a:ln>
                      <a:noFill/>
                    </a:ln>
                  </pic:spPr>
                </pic:pic>
              </a:graphicData>
            </a:graphic>
          </wp:inline>
        </w:drawing>
      </w:r>
    </w:p>
    <w:p w14:paraId="2F220391" w14:textId="77777777" w:rsidR="00445711" w:rsidRPr="00585D28" w:rsidRDefault="00445711" w:rsidP="00445711">
      <w:pPr>
        <w:ind w:left="2160"/>
        <w:rPr>
          <w:rFonts w:eastAsia="Times New Roman" w:cs="Arial"/>
          <w:szCs w:val="20"/>
          <w:lang w:eastAsia="en-GB"/>
        </w:rPr>
      </w:pPr>
      <w:r w:rsidRPr="00585D28">
        <w:rPr>
          <w:rFonts w:eastAsia="Times New Roman" w:cs="Arial"/>
          <w:szCs w:val="20"/>
          <w:lang w:eastAsia="en-GB"/>
        </w:rPr>
        <w:t xml:space="preserve">#export-policy rule </w:t>
      </w:r>
      <w:proofErr w:type="gramStart"/>
      <w:r w:rsidRPr="00585D28">
        <w:rPr>
          <w:rFonts w:eastAsia="Times New Roman" w:cs="Arial"/>
          <w:szCs w:val="20"/>
          <w:lang w:eastAsia="en-GB"/>
        </w:rPr>
        <w:t>create  -</w:t>
      </w:r>
      <w:proofErr w:type="spellStart"/>
      <w:proofErr w:type="gramEnd"/>
      <w:r w:rsidRPr="00585D28">
        <w:rPr>
          <w:rFonts w:eastAsia="Times New Roman" w:cs="Arial"/>
          <w:szCs w:val="20"/>
          <w:lang w:eastAsia="en-GB"/>
        </w:rPr>
        <w:t>vserver</w:t>
      </w:r>
      <w:proofErr w:type="spellEnd"/>
      <w:r w:rsidRPr="00585D28">
        <w:rPr>
          <w:rFonts w:eastAsia="Times New Roman" w:cs="Arial"/>
          <w:szCs w:val="20"/>
          <w:lang w:eastAsia="en-GB"/>
        </w:rPr>
        <w:t xml:space="preserve">  &lt;</w:t>
      </w:r>
      <w:proofErr w:type="spellStart"/>
      <w:r w:rsidRPr="00585D28">
        <w:rPr>
          <w:rFonts w:eastAsia="Times New Roman" w:cs="Arial"/>
          <w:szCs w:val="20"/>
          <w:lang w:eastAsia="en-GB"/>
        </w:rPr>
        <w:t>vserver</w:t>
      </w:r>
      <w:proofErr w:type="spellEnd"/>
      <w:r w:rsidRPr="00585D28">
        <w:rPr>
          <w:rFonts w:eastAsia="Times New Roman" w:cs="Arial"/>
          <w:szCs w:val="20"/>
          <w:lang w:eastAsia="en-GB"/>
        </w:rPr>
        <w:t xml:space="preserve"> name&gt; -</w:t>
      </w:r>
      <w:proofErr w:type="spellStart"/>
      <w:r w:rsidRPr="00585D28">
        <w:rPr>
          <w:rFonts w:eastAsia="Times New Roman" w:cs="Arial"/>
          <w:szCs w:val="20"/>
          <w:lang w:eastAsia="en-GB"/>
        </w:rPr>
        <w:t>policyname</w:t>
      </w:r>
      <w:proofErr w:type="spellEnd"/>
      <w:r w:rsidRPr="00585D28">
        <w:rPr>
          <w:rFonts w:eastAsia="Times New Roman" w:cs="Arial"/>
          <w:szCs w:val="20"/>
          <w:lang w:eastAsia="en-GB"/>
        </w:rPr>
        <w:t xml:space="preserve">  &lt;</w:t>
      </w:r>
      <w:proofErr w:type="spellStart"/>
      <w:r w:rsidRPr="00585D28">
        <w:rPr>
          <w:rFonts w:eastAsia="Times New Roman" w:cs="Arial"/>
          <w:szCs w:val="20"/>
          <w:lang w:eastAsia="en-GB"/>
        </w:rPr>
        <w:t>policy_name</w:t>
      </w:r>
      <w:proofErr w:type="spellEnd"/>
      <w:r w:rsidRPr="00585D28">
        <w:rPr>
          <w:rFonts w:eastAsia="Times New Roman" w:cs="Arial"/>
          <w:szCs w:val="20"/>
          <w:lang w:eastAsia="en-GB"/>
        </w:rPr>
        <w:t>&gt;  –</w:t>
      </w:r>
      <w:proofErr w:type="spellStart"/>
      <w:r w:rsidRPr="00585D28">
        <w:rPr>
          <w:rFonts w:eastAsia="Times New Roman" w:cs="Arial"/>
          <w:szCs w:val="20"/>
          <w:lang w:eastAsia="en-GB"/>
        </w:rPr>
        <w:t>clientmatch</w:t>
      </w:r>
      <w:proofErr w:type="spellEnd"/>
      <w:r w:rsidRPr="00585D28">
        <w:rPr>
          <w:rFonts w:eastAsia="Times New Roman" w:cs="Arial"/>
          <w:szCs w:val="20"/>
          <w:lang w:eastAsia="en-GB"/>
        </w:rPr>
        <w:t xml:space="preserve"> &lt;server name&gt; -</w:t>
      </w:r>
      <w:proofErr w:type="spellStart"/>
      <w:r w:rsidRPr="00585D28">
        <w:rPr>
          <w:rFonts w:eastAsia="Times New Roman" w:cs="Arial"/>
          <w:szCs w:val="20"/>
          <w:lang w:eastAsia="en-GB"/>
        </w:rPr>
        <w:t>rorule</w:t>
      </w:r>
      <w:proofErr w:type="spellEnd"/>
      <w:r w:rsidRPr="00585D28">
        <w:rPr>
          <w:rFonts w:eastAsia="Times New Roman" w:cs="Arial"/>
          <w:szCs w:val="20"/>
          <w:lang w:eastAsia="en-GB"/>
        </w:rPr>
        <w:t xml:space="preserve"> sys –</w:t>
      </w:r>
      <w:proofErr w:type="spellStart"/>
      <w:r w:rsidRPr="00585D28">
        <w:rPr>
          <w:rFonts w:eastAsia="Times New Roman" w:cs="Arial"/>
          <w:szCs w:val="20"/>
          <w:lang w:eastAsia="en-GB"/>
        </w:rPr>
        <w:t>rwrule</w:t>
      </w:r>
      <w:proofErr w:type="spellEnd"/>
      <w:r w:rsidRPr="00585D28">
        <w:rPr>
          <w:rFonts w:eastAsia="Times New Roman" w:cs="Arial"/>
          <w:szCs w:val="20"/>
          <w:lang w:eastAsia="en-GB"/>
        </w:rPr>
        <w:t xml:space="preserve"> sys  –</w:t>
      </w:r>
      <w:proofErr w:type="spellStart"/>
      <w:r w:rsidRPr="00585D28">
        <w:rPr>
          <w:rFonts w:eastAsia="Times New Roman" w:cs="Arial"/>
          <w:szCs w:val="20"/>
          <w:lang w:eastAsia="en-GB"/>
        </w:rPr>
        <w:t>superuser</w:t>
      </w:r>
      <w:proofErr w:type="spellEnd"/>
      <w:r w:rsidRPr="00585D28">
        <w:rPr>
          <w:rFonts w:eastAsia="Times New Roman" w:cs="Arial"/>
          <w:szCs w:val="20"/>
          <w:lang w:eastAsia="en-GB"/>
        </w:rPr>
        <w:t xml:space="preserve"> sys.</w:t>
      </w:r>
    </w:p>
    <w:p w14:paraId="46EF9CFB" w14:textId="77777777" w:rsidR="00445711" w:rsidRPr="00FF7CDF" w:rsidRDefault="00445711" w:rsidP="00445711">
      <w:pPr>
        <w:ind w:left="2160"/>
        <w:rPr>
          <w:rFonts w:eastAsia="Times New Roman" w:cs="Arial"/>
          <w:color w:val="595959" w:themeColor="text1" w:themeTint="A6"/>
          <w:szCs w:val="20"/>
          <w:lang w:eastAsia="en-GB"/>
        </w:rPr>
      </w:pPr>
      <w:r w:rsidRPr="00FF7CDF">
        <w:rPr>
          <w:rFonts w:eastAsia="Times New Roman" w:cs="Arial"/>
          <w:noProof/>
          <w:color w:val="595959" w:themeColor="text1" w:themeTint="A6"/>
          <w:szCs w:val="20"/>
          <w:lang w:val="en-US" w:eastAsia="en-US"/>
        </w:rPr>
        <w:drawing>
          <wp:inline distT="0" distB="0" distL="0" distR="0" wp14:anchorId="4207C444" wp14:editId="3F014849">
            <wp:extent cx="5380446" cy="426164"/>
            <wp:effectExtent l="0" t="0" r="4445"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0104" cy="434850"/>
                    </a:xfrm>
                    <a:prstGeom prst="rect">
                      <a:avLst/>
                    </a:prstGeom>
                    <a:noFill/>
                    <a:ln>
                      <a:noFill/>
                    </a:ln>
                  </pic:spPr>
                </pic:pic>
              </a:graphicData>
            </a:graphic>
          </wp:inline>
        </w:drawing>
      </w:r>
    </w:p>
    <w:p w14:paraId="716611B6" w14:textId="77777777" w:rsidR="00445711" w:rsidRPr="0037580A" w:rsidRDefault="00445711" w:rsidP="00445711">
      <w:pPr>
        <w:pStyle w:val="BodyText"/>
        <w:rPr>
          <w:rFonts w:eastAsia="Times New Roman" w:cs="Arial"/>
          <w:color w:val="595959" w:themeColor="text1" w:themeTint="A6"/>
          <w:szCs w:val="20"/>
        </w:rPr>
      </w:pPr>
    </w:p>
    <w:p w14:paraId="73C26CB9" w14:textId="77777777" w:rsidR="00445711" w:rsidRPr="00027629" w:rsidRDefault="00445711" w:rsidP="00445711">
      <w:pPr>
        <w:pStyle w:val="BodyText"/>
        <w:numPr>
          <w:ilvl w:val="0"/>
          <w:numId w:val="27"/>
        </w:numPr>
        <w:rPr>
          <w:rFonts w:eastAsia="Times New Roman" w:cs="Arial"/>
          <w:color w:val="595959" w:themeColor="text1" w:themeTint="A6"/>
          <w:szCs w:val="20"/>
        </w:rPr>
      </w:pPr>
      <w:r>
        <w:rPr>
          <w:rFonts w:eastAsia="Times New Roman" w:cs="Arial"/>
          <w:color w:val="595959" w:themeColor="text1" w:themeTint="A6"/>
          <w:szCs w:val="20"/>
        </w:rPr>
        <w:t xml:space="preserve">Complete </w:t>
      </w:r>
      <w:r w:rsidRPr="00027629">
        <w:rPr>
          <w:rFonts w:eastAsia="Times New Roman" w:cs="Arial"/>
          <w:color w:val="595959" w:themeColor="text1" w:themeTint="A6"/>
          <w:szCs w:val="20"/>
        </w:rPr>
        <w:t>Post Checks</w:t>
      </w:r>
      <w:r>
        <w:rPr>
          <w:rFonts w:eastAsia="Times New Roman" w:cs="Arial"/>
          <w:color w:val="595959" w:themeColor="text1" w:themeTint="A6"/>
          <w:szCs w:val="20"/>
        </w:rPr>
        <w:t xml:space="preserve"> for Primary Archive volume</w:t>
      </w:r>
      <w:r w:rsidRPr="00027629">
        <w:rPr>
          <w:rFonts w:eastAsia="Times New Roman" w:cs="Arial"/>
          <w:color w:val="595959" w:themeColor="text1" w:themeTint="A6"/>
          <w:szCs w:val="20"/>
        </w:rPr>
        <w:t>:</w:t>
      </w:r>
    </w:p>
    <w:p w14:paraId="04D1EDEC" w14:textId="77777777" w:rsidR="00445711" w:rsidRPr="00027629" w:rsidRDefault="00445711" w:rsidP="00445711">
      <w:pPr>
        <w:numPr>
          <w:ilvl w:val="0"/>
          <w:numId w:val="22"/>
        </w:numPr>
        <w:spacing w:after="360" w:line="276" w:lineRule="auto"/>
        <w:rPr>
          <w:rFonts w:eastAsia="Times New Roman" w:cs="Arial"/>
          <w:color w:val="595959" w:themeColor="text1" w:themeTint="A6"/>
          <w:szCs w:val="20"/>
        </w:rPr>
      </w:pPr>
      <w:r w:rsidRPr="00027629">
        <w:rPr>
          <w:rFonts w:eastAsia="Times New Roman" w:cs="Arial"/>
          <w:color w:val="595959" w:themeColor="text1" w:themeTint="A6"/>
          <w:szCs w:val="20"/>
        </w:rPr>
        <w:t>Check the newly created volume:</w:t>
      </w:r>
      <w:r w:rsidRPr="00027629">
        <w:rPr>
          <w:rFonts w:eastAsia="Times New Roman" w:cs="Arial"/>
          <w:noProof/>
          <w:color w:val="595959" w:themeColor="text1" w:themeTint="A6"/>
          <w:szCs w:val="20"/>
          <w:lang w:val="en-US" w:eastAsia="en-US"/>
        </w:rPr>
        <w:drawing>
          <wp:inline distT="0" distB="0" distL="0" distR="0" wp14:anchorId="2F3EDB5B" wp14:editId="19720CCD">
            <wp:extent cx="5943600" cy="266700"/>
            <wp:effectExtent l="0" t="0" r="0" b="127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14:paraId="04A11BD4" w14:textId="77777777" w:rsidR="00445711" w:rsidRDefault="00445711" w:rsidP="00445711">
      <w:pPr>
        <w:numPr>
          <w:ilvl w:val="0"/>
          <w:numId w:val="22"/>
        </w:numPr>
        <w:spacing w:after="360" w:line="276" w:lineRule="auto"/>
        <w:rPr>
          <w:rFonts w:eastAsia="Times New Roman" w:cs="Arial"/>
          <w:color w:val="595959" w:themeColor="text1" w:themeTint="A6"/>
          <w:szCs w:val="20"/>
        </w:rPr>
      </w:pPr>
      <w:r w:rsidRPr="00027629">
        <w:rPr>
          <w:rFonts w:eastAsia="Times New Roman" w:cs="Arial"/>
          <w:color w:val="595959" w:themeColor="text1" w:themeTint="A6"/>
          <w:szCs w:val="20"/>
        </w:rPr>
        <w:t xml:space="preserve">Check the </w:t>
      </w:r>
      <w:r>
        <w:rPr>
          <w:rFonts w:eastAsia="Times New Roman" w:cs="Arial"/>
          <w:color w:val="595959" w:themeColor="text1" w:themeTint="A6"/>
          <w:szCs w:val="20"/>
        </w:rPr>
        <w:t>Export policy</w:t>
      </w:r>
      <w:r w:rsidRPr="00027629">
        <w:rPr>
          <w:rFonts w:eastAsia="Times New Roman" w:cs="Arial"/>
          <w:color w:val="595959" w:themeColor="text1" w:themeTint="A6"/>
          <w:szCs w:val="20"/>
        </w:rPr>
        <w:t>:</w:t>
      </w:r>
    </w:p>
    <w:p w14:paraId="33B5441F" w14:textId="77777777" w:rsidR="00445711" w:rsidRPr="0037580A" w:rsidRDefault="00445711" w:rsidP="00445711">
      <w:pPr>
        <w:pStyle w:val="ListParagraph"/>
        <w:spacing w:after="360" w:line="276" w:lineRule="auto"/>
        <w:ind w:left="1080"/>
        <w:rPr>
          <w:rFonts w:ascii="Arial" w:eastAsia="Times New Roman" w:hAnsi="Arial" w:cs="Arial"/>
          <w:color w:val="595959" w:themeColor="text1" w:themeTint="A6"/>
          <w:sz w:val="20"/>
          <w:szCs w:val="20"/>
        </w:rPr>
      </w:pPr>
      <w:r>
        <w:rPr>
          <w:noProof/>
          <w:lang w:val="en-US"/>
        </w:rPr>
        <w:lastRenderedPageBreak/>
        <w:drawing>
          <wp:inline distT="0" distB="0" distL="0" distR="0" wp14:anchorId="4761C6AD" wp14:editId="0D0FA927">
            <wp:extent cx="5848078" cy="854590"/>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rcRect/>
                    <a:stretch>
                      <a:fillRect/>
                    </a:stretch>
                  </pic:blipFill>
                  <pic:spPr bwMode="auto">
                    <a:xfrm>
                      <a:off x="0" y="0"/>
                      <a:ext cx="5920385" cy="865156"/>
                    </a:xfrm>
                    <a:prstGeom prst="rect">
                      <a:avLst/>
                    </a:prstGeom>
                    <a:noFill/>
                    <a:ln w="9525">
                      <a:noFill/>
                      <a:miter lim="800000"/>
                      <a:headEnd/>
                      <a:tailEnd/>
                    </a:ln>
                  </pic:spPr>
                </pic:pic>
              </a:graphicData>
            </a:graphic>
          </wp:inline>
        </w:drawing>
      </w:r>
    </w:p>
    <w:p w14:paraId="4C032444" w14:textId="77777777" w:rsidR="00445711" w:rsidRPr="00027629" w:rsidRDefault="00445711" w:rsidP="00445711">
      <w:pPr>
        <w:numPr>
          <w:ilvl w:val="0"/>
          <w:numId w:val="22"/>
        </w:numPr>
        <w:spacing w:after="360" w:line="276" w:lineRule="auto"/>
        <w:rPr>
          <w:rFonts w:eastAsia="Times New Roman" w:cs="Arial"/>
          <w:color w:val="595959" w:themeColor="text1" w:themeTint="A6"/>
          <w:szCs w:val="20"/>
        </w:rPr>
      </w:pPr>
      <w:r w:rsidRPr="00027629">
        <w:rPr>
          <w:rFonts w:eastAsia="Times New Roman" w:cs="Arial"/>
          <w:color w:val="595959" w:themeColor="text1" w:themeTint="A6"/>
          <w:szCs w:val="20"/>
        </w:rPr>
        <w:t>Snap settings:</w:t>
      </w:r>
      <w:r>
        <w:rPr>
          <w:rFonts w:eastAsia="Times New Roman" w:cs="Arial"/>
          <w:color w:val="595959" w:themeColor="text1" w:themeTint="A6"/>
          <w:szCs w:val="20"/>
        </w:rPr>
        <w:t xml:space="preserve"> </w:t>
      </w:r>
      <w:r w:rsidRPr="00027629">
        <w:rPr>
          <w:rFonts w:eastAsia="Times New Roman" w:cs="Arial"/>
          <w:color w:val="595959" w:themeColor="text1" w:themeTint="A6"/>
          <w:szCs w:val="20"/>
        </w:rPr>
        <w:t>As it is no-snap volume the snapshot-policy should be none to avoid snap-overflow.</w:t>
      </w:r>
      <w:r w:rsidRPr="00882C4B">
        <w:rPr>
          <w:rFonts w:eastAsia="Times New Roman" w:cs="Arial"/>
          <w:noProof/>
          <w:color w:val="595959" w:themeColor="text1" w:themeTint="A6"/>
          <w:szCs w:val="20"/>
          <w:lang w:val="en-US" w:eastAsia="en-US"/>
        </w:rPr>
        <w:drawing>
          <wp:inline distT="0" distB="0" distL="0" distR="0" wp14:anchorId="2CD8E987" wp14:editId="1883A7E7">
            <wp:extent cx="5943600" cy="37528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5285"/>
                    </a:xfrm>
                    <a:prstGeom prst="rect">
                      <a:avLst/>
                    </a:prstGeom>
                    <a:noFill/>
                    <a:ln>
                      <a:noFill/>
                    </a:ln>
                  </pic:spPr>
                </pic:pic>
              </a:graphicData>
            </a:graphic>
          </wp:inline>
        </w:drawing>
      </w:r>
    </w:p>
    <w:p w14:paraId="2F9317BA" w14:textId="77777777" w:rsidR="00445711" w:rsidRDefault="00445711" w:rsidP="00445711">
      <w:pPr>
        <w:numPr>
          <w:ilvl w:val="0"/>
          <w:numId w:val="22"/>
        </w:numPr>
        <w:spacing w:after="360" w:line="276" w:lineRule="auto"/>
        <w:rPr>
          <w:rFonts w:eastAsia="Times New Roman" w:cs="Arial"/>
          <w:color w:val="595959" w:themeColor="text1" w:themeTint="A6"/>
          <w:szCs w:val="20"/>
        </w:rPr>
      </w:pPr>
      <w:r>
        <w:rPr>
          <w:rFonts w:eastAsia="Times New Roman" w:cs="Arial"/>
          <w:color w:val="595959" w:themeColor="text1" w:themeTint="A6"/>
          <w:szCs w:val="20"/>
        </w:rPr>
        <w:t>Step to validate archive log pruning is working?</w:t>
      </w:r>
    </w:p>
    <w:p w14:paraId="3901F7F0" w14:textId="77777777" w:rsidR="00445711" w:rsidRPr="00027629" w:rsidRDefault="00445711" w:rsidP="00445711">
      <w:pPr>
        <w:pStyle w:val="BodyText"/>
        <w:numPr>
          <w:ilvl w:val="0"/>
          <w:numId w:val="27"/>
        </w:numPr>
        <w:rPr>
          <w:rFonts w:eastAsia="Times New Roman" w:cs="Arial"/>
          <w:color w:val="595959" w:themeColor="text1" w:themeTint="A6"/>
          <w:szCs w:val="20"/>
        </w:rPr>
      </w:pPr>
      <w:r>
        <w:rPr>
          <w:rFonts w:eastAsia="Times New Roman" w:cs="Arial"/>
          <w:color w:val="595959" w:themeColor="text1" w:themeTint="A6"/>
          <w:szCs w:val="20"/>
        </w:rPr>
        <w:t xml:space="preserve">Complete </w:t>
      </w:r>
      <w:r w:rsidRPr="00027629">
        <w:rPr>
          <w:rFonts w:eastAsia="Times New Roman" w:cs="Arial"/>
          <w:color w:val="595959" w:themeColor="text1" w:themeTint="A6"/>
          <w:szCs w:val="20"/>
        </w:rPr>
        <w:t>Post Checks</w:t>
      </w:r>
      <w:r>
        <w:rPr>
          <w:rFonts w:eastAsia="Times New Roman" w:cs="Arial"/>
          <w:color w:val="595959" w:themeColor="text1" w:themeTint="A6"/>
          <w:szCs w:val="20"/>
        </w:rPr>
        <w:t xml:space="preserve"> for Secondary Archive destination</w:t>
      </w:r>
      <w:r w:rsidRPr="00027629">
        <w:rPr>
          <w:rFonts w:eastAsia="Times New Roman" w:cs="Arial"/>
          <w:color w:val="595959" w:themeColor="text1" w:themeTint="A6"/>
          <w:szCs w:val="20"/>
        </w:rPr>
        <w:t>:</w:t>
      </w:r>
    </w:p>
    <w:p w14:paraId="1B9182F6" w14:textId="77777777" w:rsidR="00445711" w:rsidRPr="00585D28" w:rsidRDefault="00445711" w:rsidP="00445711">
      <w:pPr>
        <w:pStyle w:val="ListParagraph"/>
        <w:numPr>
          <w:ilvl w:val="1"/>
          <w:numId w:val="27"/>
        </w:numPr>
        <w:rPr>
          <w:rFonts w:ascii="Arial" w:eastAsia="Times New Roman" w:hAnsi="Arial" w:cs="Arial"/>
          <w:color w:val="595959" w:themeColor="text1" w:themeTint="A6"/>
          <w:sz w:val="20"/>
          <w:szCs w:val="20"/>
          <w:lang w:eastAsia="en-GB"/>
        </w:rPr>
      </w:pPr>
      <w:r w:rsidRPr="00585D28">
        <w:rPr>
          <w:rFonts w:ascii="Arial" w:eastAsia="Times New Roman" w:hAnsi="Arial" w:cs="Arial"/>
          <w:color w:val="595959" w:themeColor="text1" w:themeTint="A6"/>
          <w:sz w:val="20"/>
          <w:szCs w:val="20"/>
          <w:lang w:eastAsia="en-GB"/>
        </w:rPr>
        <w:t xml:space="preserve">Verify the </w:t>
      </w:r>
      <w:r>
        <w:rPr>
          <w:rFonts w:ascii="Arial" w:eastAsia="Times New Roman" w:hAnsi="Arial" w:cs="Arial"/>
          <w:color w:val="595959" w:themeColor="text1" w:themeTint="A6"/>
          <w:sz w:val="20"/>
          <w:szCs w:val="20"/>
          <w:lang w:eastAsia="en-GB"/>
        </w:rPr>
        <w:t xml:space="preserve">newly created </w:t>
      </w:r>
      <w:proofErr w:type="spellStart"/>
      <w:r>
        <w:rPr>
          <w:rFonts w:ascii="Arial" w:eastAsia="Times New Roman" w:hAnsi="Arial" w:cs="Arial"/>
          <w:color w:val="595959" w:themeColor="text1" w:themeTint="A6"/>
          <w:sz w:val="20"/>
          <w:szCs w:val="20"/>
          <w:lang w:eastAsia="en-GB"/>
        </w:rPr>
        <w:t>qtree</w:t>
      </w:r>
      <w:proofErr w:type="spellEnd"/>
      <w:r>
        <w:rPr>
          <w:rFonts w:ascii="Arial" w:eastAsia="Times New Roman" w:hAnsi="Arial" w:cs="Arial"/>
          <w:color w:val="595959" w:themeColor="text1" w:themeTint="A6"/>
          <w:sz w:val="20"/>
          <w:szCs w:val="20"/>
          <w:lang w:eastAsia="en-GB"/>
        </w:rPr>
        <w:t xml:space="preserve">. Check the volume name and </w:t>
      </w:r>
      <w:proofErr w:type="spellStart"/>
      <w:r>
        <w:rPr>
          <w:rFonts w:ascii="Arial" w:eastAsia="Times New Roman" w:hAnsi="Arial" w:cs="Arial"/>
          <w:color w:val="595959" w:themeColor="text1" w:themeTint="A6"/>
          <w:sz w:val="20"/>
          <w:szCs w:val="20"/>
          <w:lang w:eastAsia="en-GB"/>
        </w:rPr>
        <w:t>qtree</w:t>
      </w:r>
      <w:proofErr w:type="spellEnd"/>
      <w:r>
        <w:rPr>
          <w:rFonts w:ascii="Arial" w:eastAsia="Times New Roman" w:hAnsi="Arial" w:cs="Arial"/>
          <w:color w:val="595959" w:themeColor="text1" w:themeTint="A6"/>
          <w:sz w:val="20"/>
          <w:szCs w:val="20"/>
          <w:lang w:eastAsia="en-GB"/>
        </w:rPr>
        <w:t xml:space="preserve"> name. </w:t>
      </w:r>
    </w:p>
    <w:p w14:paraId="3859E9DD" w14:textId="77777777" w:rsidR="00445711" w:rsidRPr="00585D28" w:rsidRDefault="00445711" w:rsidP="00445711">
      <w:pPr>
        <w:pStyle w:val="ListParagraph"/>
        <w:ind w:firstLine="720"/>
        <w:rPr>
          <w:rFonts w:ascii="Arial" w:eastAsia="Times New Roman" w:hAnsi="Arial" w:cs="Arial"/>
          <w:sz w:val="20"/>
          <w:szCs w:val="20"/>
          <w:lang w:eastAsia="en-GB"/>
        </w:rPr>
      </w:pPr>
      <w:r w:rsidRPr="00585D28">
        <w:rPr>
          <w:rFonts w:ascii="Arial" w:eastAsia="Times New Roman" w:hAnsi="Arial" w:cs="Arial"/>
          <w:sz w:val="20"/>
          <w:szCs w:val="20"/>
          <w:lang w:eastAsia="en-GB"/>
        </w:rPr>
        <w:t>#</w:t>
      </w:r>
      <w:proofErr w:type="spellStart"/>
      <w:r w:rsidRPr="00585D28">
        <w:rPr>
          <w:rFonts w:ascii="Arial" w:eastAsia="Times New Roman" w:hAnsi="Arial" w:cs="Arial"/>
          <w:sz w:val="20"/>
          <w:szCs w:val="20"/>
          <w:lang w:eastAsia="en-GB"/>
        </w:rPr>
        <w:t>qtree</w:t>
      </w:r>
      <w:proofErr w:type="spellEnd"/>
      <w:r w:rsidRPr="00585D28">
        <w:rPr>
          <w:rFonts w:ascii="Arial" w:eastAsia="Times New Roman" w:hAnsi="Arial" w:cs="Arial"/>
          <w:sz w:val="20"/>
          <w:szCs w:val="20"/>
          <w:lang w:eastAsia="en-GB"/>
        </w:rPr>
        <w:t xml:space="preserve"> </w:t>
      </w:r>
      <w:proofErr w:type="gramStart"/>
      <w:r w:rsidRPr="00585D28">
        <w:rPr>
          <w:rFonts w:ascii="Arial" w:eastAsia="Times New Roman" w:hAnsi="Arial" w:cs="Arial"/>
          <w:sz w:val="20"/>
          <w:szCs w:val="20"/>
          <w:lang w:eastAsia="en-GB"/>
        </w:rPr>
        <w:t>show  –</w:t>
      </w:r>
      <w:proofErr w:type="spellStart"/>
      <w:proofErr w:type="gramEnd"/>
      <w:r w:rsidRPr="00585D28">
        <w:rPr>
          <w:rFonts w:ascii="Arial" w:eastAsia="Times New Roman" w:hAnsi="Arial" w:cs="Arial"/>
          <w:sz w:val="20"/>
          <w:szCs w:val="20"/>
          <w:lang w:eastAsia="en-GB"/>
        </w:rPr>
        <w:t>vserver</w:t>
      </w:r>
      <w:proofErr w:type="spellEnd"/>
      <w:r w:rsidRPr="00585D28">
        <w:rPr>
          <w:rFonts w:ascii="Arial" w:eastAsia="Times New Roman" w:hAnsi="Arial" w:cs="Arial"/>
          <w:sz w:val="20"/>
          <w:szCs w:val="20"/>
          <w:lang w:eastAsia="en-GB"/>
        </w:rPr>
        <w:t xml:space="preserve">  &lt;</w:t>
      </w:r>
      <w:proofErr w:type="spellStart"/>
      <w:r w:rsidRPr="00585D28">
        <w:rPr>
          <w:rFonts w:ascii="Arial" w:eastAsia="Times New Roman" w:hAnsi="Arial" w:cs="Arial"/>
          <w:sz w:val="20"/>
          <w:szCs w:val="20"/>
          <w:lang w:eastAsia="en-GB"/>
        </w:rPr>
        <w:t>vserver_name</w:t>
      </w:r>
      <w:proofErr w:type="spellEnd"/>
      <w:r w:rsidRPr="00585D28">
        <w:rPr>
          <w:rFonts w:ascii="Arial" w:eastAsia="Times New Roman" w:hAnsi="Arial" w:cs="Arial"/>
          <w:sz w:val="20"/>
          <w:szCs w:val="20"/>
          <w:lang w:eastAsia="en-GB"/>
        </w:rPr>
        <w:t>&gt;  -volume &lt;</w:t>
      </w:r>
      <w:proofErr w:type="spellStart"/>
      <w:r w:rsidRPr="00585D28">
        <w:rPr>
          <w:rFonts w:ascii="Arial" w:eastAsia="Times New Roman" w:hAnsi="Arial" w:cs="Arial"/>
          <w:sz w:val="20"/>
          <w:szCs w:val="20"/>
          <w:lang w:eastAsia="en-GB"/>
        </w:rPr>
        <w:t>Volume_name</w:t>
      </w:r>
      <w:proofErr w:type="spellEnd"/>
      <w:r w:rsidRPr="00585D28">
        <w:rPr>
          <w:rFonts w:ascii="Arial" w:eastAsia="Times New Roman" w:hAnsi="Arial" w:cs="Arial"/>
          <w:sz w:val="20"/>
          <w:szCs w:val="20"/>
          <w:lang w:eastAsia="en-GB"/>
        </w:rPr>
        <w:t>&gt; -</w:t>
      </w:r>
      <w:proofErr w:type="spellStart"/>
      <w:r w:rsidRPr="00585D28">
        <w:rPr>
          <w:rFonts w:ascii="Arial" w:eastAsia="Times New Roman" w:hAnsi="Arial" w:cs="Arial"/>
          <w:sz w:val="20"/>
          <w:szCs w:val="20"/>
          <w:lang w:eastAsia="en-GB"/>
        </w:rPr>
        <w:t>qtree</w:t>
      </w:r>
      <w:proofErr w:type="spellEnd"/>
      <w:r w:rsidRPr="00585D28">
        <w:rPr>
          <w:rFonts w:ascii="Arial" w:eastAsia="Times New Roman" w:hAnsi="Arial" w:cs="Arial"/>
          <w:sz w:val="20"/>
          <w:szCs w:val="20"/>
          <w:lang w:eastAsia="en-GB"/>
        </w:rPr>
        <w:t xml:space="preserve"> &lt;</w:t>
      </w:r>
      <w:proofErr w:type="spellStart"/>
      <w:r w:rsidRPr="00585D28">
        <w:rPr>
          <w:rFonts w:ascii="Arial" w:eastAsia="Times New Roman" w:hAnsi="Arial" w:cs="Arial"/>
          <w:sz w:val="20"/>
          <w:szCs w:val="20"/>
          <w:lang w:eastAsia="en-GB"/>
        </w:rPr>
        <w:t>qtree_name</w:t>
      </w:r>
      <w:proofErr w:type="spellEnd"/>
      <w:r w:rsidRPr="00585D28">
        <w:rPr>
          <w:rFonts w:ascii="Arial" w:eastAsia="Times New Roman" w:hAnsi="Arial" w:cs="Arial"/>
          <w:sz w:val="20"/>
          <w:szCs w:val="20"/>
          <w:lang w:eastAsia="en-GB"/>
        </w:rPr>
        <w:t>&gt;</w:t>
      </w:r>
    </w:p>
    <w:p w14:paraId="6C6D9C99" w14:textId="77777777" w:rsidR="00445711" w:rsidRDefault="00445711" w:rsidP="00445711">
      <w:pPr>
        <w:pStyle w:val="ListParagraph"/>
        <w:ind w:left="1440"/>
        <w:rPr>
          <w:rFonts w:ascii="Arial" w:eastAsia="Times New Roman" w:hAnsi="Arial" w:cs="Arial"/>
          <w:color w:val="595959" w:themeColor="text1" w:themeTint="A6"/>
          <w:sz w:val="20"/>
          <w:szCs w:val="20"/>
          <w:lang w:eastAsia="en-GB"/>
        </w:rPr>
      </w:pPr>
      <w:r w:rsidRPr="00FF7CDF">
        <w:rPr>
          <w:noProof/>
          <w:lang w:val="en-US"/>
        </w:rPr>
        <w:drawing>
          <wp:inline distT="0" distB="0" distL="0" distR="0" wp14:anchorId="0DCD03D1" wp14:editId="0D181390">
            <wp:extent cx="5372447" cy="1352369"/>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5592" cy="1363230"/>
                    </a:xfrm>
                    <a:prstGeom prst="rect">
                      <a:avLst/>
                    </a:prstGeom>
                    <a:noFill/>
                    <a:ln>
                      <a:noFill/>
                    </a:ln>
                  </pic:spPr>
                </pic:pic>
              </a:graphicData>
            </a:graphic>
          </wp:inline>
        </w:drawing>
      </w:r>
    </w:p>
    <w:p w14:paraId="441D8734" w14:textId="77777777" w:rsidR="00445711" w:rsidRDefault="00445711" w:rsidP="00445711">
      <w:pPr>
        <w:pStyle w:val="ListParagraph"/>
        <w:ind w:left="0"/>
        <w:rPr>
          <w:rFonts w:ascii="Arial" w:eastAsia="Times New Roman" w:hAnsi="Arial" w:cs="Arial"/>
          <w:color w:val="595959" w:themeColor="text1" w:themeTint="A6"/>
          <w:sz w:val="20"/>
          <w:szCs w:val="20"/>
          <w:lang w:eastAsia="en-GB"/>
        </w:rPr>
      </w:pPr>
    </w:p>
    <w:p w14:paraId="3BD8A5D7" w14:textId="77777777" w:rsidR="00445711" w:rsidRPr="00585D28" w:rsidRDefault="00445711" w:rsidP="00445711">
      <w:pPr>
        <w:pStyle w:val="ListParagraph"/>
        <w:numPr>
          <w:ilvl w:val="1"/>
          <w:numId w:val="27"/>
        </w:numPr>
        <w:rPr>
          <w:rFonts w:ascii="Arial" w:eastAsia="Times New Roman" w:hAnsi="Arial" w:cs="Arial"/>
          <w:color w:val="595959" w:themeColor="text1" w:themeTint="A6"/>
          <w:sz w:val="20"/>
          <w:szCs w:val="20"/>
          <w:lang w:eastAsia="en-GB"/>
        </w:rPr>
      </w:pPr>
      <w:r w:rsidRPr="00585D28">
        <w:rPr>
          <w:rFonts w:ascii="Arial" w:eastAsia="Times New Roman" w:hAnsi="Arial" w:cs="Arial"/>
          <w:color w:val="595959" w:themeColor="text1" w:themeTint="A6"/>
          <w:sz w:val="20"/>
          <w:szCs w:val="20"/>
          <w:lang w:eastAsia="en-GB"/>
        </w:rPr>
        <w:t>Verify the export-policy</w:t>
      </w:r>
      <w:r>
        <w:rPr>
          <w:rFonts w:ascii="Arial" w:eastAsia="Times New Roman" w:hAnsi="Arial" w:cs="Arial"/>
          <w:color w:val="595959" w:themeColor="text1" w:themeTint="A6"/>
          <w:sz w:val="20"/>
          <w:szCs w:val="20"/>
          <w:lang w:eastAsia="en-GB"/>
        </w:rPr>
        <w:t>.</w:t>
      </w:r>
      <w:r w:rsidRPr="00585D28">
        <w:rPr>
          <w:rFonts w:ascii="Arial" w:eastAsia="Times New Roman" w:hAnsi="Arial" w:cs="Arial"/>
          <w:color w:val="595959" w:themeColor="text1" w:themeTint="A6"/>
          <w:sz w:val="20"/>
          <w:szCs w:val="20"/>
          <w:lang w:eastAsia="en-GB"/>
        </w:rPr>
        <w:t xml:space="preserve"> Verify the policy name has been configured correctly or not.</w:t>
      </w:r>
    </w:p>
    <w:p w14:paraId="015EFBAE" w14:textId="77777777" w:rsidR="00445711" w:rsidRDefault="00445711" w:rsidP="00445711">
      <w:pPr>
        <w:pStyle w:val="ListParagraph"/>
        <w:ind w:left="1440"/>
        <w:rPr>
          <w:rFonts w:ascii="Arial" w:eastAsia="Times New Roman" w:hAnsi="Arial" w:cs="Arial"/>
          <w:color w:val="595959" w:themeColor="text1" w:themeTint="A6"/>
          <w:sz w:val="20"/>
          <w:szCs w:val="20"/>
          <w:lang w:eastAsia="en-GB"/>
        </w:rPr>
      </w:pPr>
      <w:r w:rsidRPr="00FF7CDF">
        <w:rPr>
          <w:noProof/>
          <w:lang w:val="en-US"/>
        </w:rPr>
        <w:drawing>
          <wp:inline distT="0" distB="0" distL="0" distR="0" wp14:anchorId="6FB33C59" wp14:editId="4A1F15A5">
            <wp:extent cx="5260249" cy="84987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15660" cy="858825"/>
                    </a:xfrm>
                    <a:prstGeom prst="rect">
                      <a:avLst/>
                    </a:prstGeom>
                    <a:noFill/>
                    <a:ln>
                      <a:noFill/>
                    </a:ln>
                  </pic:spPr>
                </pic:pic>
              </a:graphicData>
            </a:graphic>
          </wp:inline>
        </w:drawing>
      </w:r>
    </w:p>
    <w:p w14:paraId="33E9FC22" w14:textId="77777777" w:rsidR="00445711" w:rsidRPr="00585D28" w:rsidRDefault="00445711" w:rsidP="00445711">
      <w:pPr>
        <w:pStyle w:val="ListParagraph"/>
        <w:ind w:left="1440"/>
        <w:rPr>
          <w:rFonts w:ascii="Arial" w:eastAsia="Times New Roman" w:hAnsi="Arial" w:cs="Arial"/>
          <w:color w:val="595959" w:themeColor="text1" w:themeTint="A6"/>
          <w:sz w:val="20"/>
          <w:szCs w:val="20"/>
          <w:lang w:eastAsia="en-GB"/>
        </w:rPr>
      </w:pPr>
    </w:p>
    <w:p w14:paraId="327A677D" w14:textId="77777777" w:rsidR="00445711" w:rsidRPr="00585D28" w:rsidRDefault="00445711" w:rsidP="00445711">
      <w:pPr>
        <w:pStyle w:val="ListParagraph"/>
        <w:numPr>
          <w:ilvl w:val="1"/>
          <w:numId w:val="27"/>
        </w:numPr>
        <w:rPr>
          <w:rFonts w:ascii="Arial" w:eastAsia="Times New Roman" w:hAnsi="Arial" w:cs="Arial"/>
          <w:color w:val="595959" w:themeColor="text1" w:themeTint="A6"/>
          <w:sz w:val="20"/>
          <w:szCs w:val="20"/>
          <w:lang w:eastAsia="en-GB"/>
        </w:rPr>
      </w:pPr>
      <w:r w:rsidRPr="00585D28">
        <w:rPr>
          <w:rFonts w:ascii="Arial" w:eastAsia="Times New Roman" w:hAnsi="Arial" w:cs="Arial"/>
          <w:color w:val="595959" w:themeColor="text1" w:themeTint="A6"/>
          <w:sz w:val="20"/>
          <w:szCs w:val="20"/>
          <w:lang w:eastAsia="en-GB"/>
        </w:rPr>
        <w:t xml:space="preserve">Verify the servers has been exported </w:t>
      </w:r>
      <w:r>
        <w:rPr>
          <w:rFonts w:ascii="Arial" w:eastAsia="Times New Roman" w:hAnsi="Arial" w:cs="Arial"/>
          <w:color w:val="595959" w:themeColor="text1" w:themeTint="A6"/>
          <w:sz w:val="20"/>
          <w:szCs w:val="20"/>
          <w:lang w:eastAsia="en-GB"/>
        </w:rPr>
        <w:t>correctly.</w:t>
      </w:r>
    </w:p>
    <w:p w14:paraId="1CE1022A" w14:textId="77777777" w:rsidR="00445711" w:rsidRPr="00585D28" w:rsidRDefault="00445711" w:rsidP="00445711">
      <w:pPr>
        <w:pStyle w:val="ListParagraph"/>
        <w:ind w:left="1440"/>
        <w:rPr>
          <w:rFonts w:ascii="Arial" w:eastAsia="Times New Roman" w:hAnsi="Arial" w:cs="Arial"/>
          <w:color w:val="595959" w:themeColor="text1" w:themeTint="A6"/>
          <w:sz w:val="20"/>
          <w:szCs w:val="20"/>
          <w:lang w:eastAsia="en-GB"/>
        </w:rPr>
      </w:pPr>
      <w:r w:rsidRPr="00585D28">
        <w:rPr>
          <w:rFonts w:ascii="Arial" w:eastAsia="Times New Roman" w:hAnsi="Arial" w:cs="Arial"/>
          <w:noProof/>
          <w:color w:val="595959" w:themeColor="text1" w:themeTint="A6"/>
          <w:sz w:val="20"/>
          <w:szCs w:val="20"/>
          <w:lang w:val="en-US"/>
        </w:rPr>
        <w:drawing>
          <wp:inline distT="0" distB="0" distL="0" distR="0" wp14:anchorId="258E49C3" wp14:editId="5EB08A1E">
            <wp:extent cx="5260249" cy="1215029"/>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55282" cy="1236980"/>
                    </a:xfrm>
                    <a:prstGeom prst="rect">
                      <a:avLst/>
                    </a:prstGeom>
                    <a:noFill/>
                    <a:ln>
                      <a:noFill/>
                    </a:ln>
                  </pic:spPr>
                </pic:pic>
              </a:graphicData>
            </a:graphic>
          </wp:inline>
        </w:drawing>
      </w:r>
    </w:p>
    <w:p w14:paraId="7F1CB59F" w14:textId="77777777" w:rsidR="00445711" w:rsidRPr="00585D28" w:rsidRDefault="00445711" w:rsidP="00445711">
      <w:pPr>
        <w:pStyle w:val="ListParagraph"/>
        <w:ind w:left="1440"/>
        <w:rPr>
          <w:rFonts w:ascii="Arial" w:eastAsia="Times New Roman" w:hAnsi="Arial" w:cs="Arial"/>
          <w:color w:val="595959" w:themeColor="text1" w:themeTint="A6"/>
          <w:sz w:val="20"/>
          <w:szCs w:val="20"/>
          <w:lang w:eastAsia="en-GB"/>
        </w:rPr>
      </w:pPr>
    </w:p>
    <w:p w14:paraId="0B708B57" w14:textId="77777777" w:rsidR="00445711" w:rsidRPr="00585D28" w:rsidRDefault="00445711" w:rsidP="00445711">
      <w:pPr>
        <w:pStyle w:val="ListParagraph"/>
        <w:numPr>
          <w:ilvl w:val="1"/>
          <w:numId w:val="27"/>
        </w:numPr>
        <w:rPr>
          <w:rFonts w:ascii="Arial" w:eastAsia="Times New Roman" w:hAnsi="Arial" w:cs="Arial"/>
          <w:color w:val="595959" w:themeColor="text1" w:themeTint="A6"/>
          <w:sz w:val="20"/>
          <w:szCs w:val="20"/>
          <w:lang w:eastAsia="en-GB"/>
        </w:rPr>
      </w:pPr>
      <w:r w:rsidRPr="00585D28">
        <w:rPr>
          <w:rFonts w:ascii="Arial" w:eastAsia="Times New Roman" w:hAnsi="Arial" w:cs="Arial"/>
          <w:color w:val="595959" w:themeColor="text1" w:themeTint="A6"/>
          <w:sz w:val="20"/>
          <w:szCs w:val="20"/>
          <w:lang w:eastAsia="en-GB"/>
        </w:rPr>
        <w:t xml:space="preserve">Check the servers </w:t>
      </w:r>
      <w:r>
        <w:rPr>
          <w:rFonts w:ascii="Arial" w:eastAsia="Times New Roman" w:hAnsi="Arial" w:cs="Arial"/>
          <w:color w:val="595959" w:themeColor="text1" w:themeTint="A6"/>
          <w:sz w:val="20"/>
          <w:szCs w:val="20"/>
          <w:lang w:eastAsia="en-GB"/>
        </w:rPr>
        <w:t>have correct</w:t>
      </w:r>
      <w:r w:rsidRPr="00585D28">
        <w:rPr>
          <w:rFonts w:ascii="Arial" w:eastAsia="Times New Roman" w:hAnsi="Arial" w:cs="Arial"/>
          <w:color w:val="595959" w:themeColor="text1" w:themeTint="A6"/>
          <w:sz w:val="20"/>
          <w:szCs w:val="20"/>
          <w:lang w:eastAsia="en-GB"/>
        </w:rPr>
        <w:t xml:space="preserve"> permission from storage end.</w:t>
      </w:r>
    </w:p>
    <w:p w14:paraId="779E3A21" w14:textId="77777777" w:rsidR="00445711" w:rsidRPr="00585D28" w:rsidRDefault="00445711" w:rsidP="00445711">
      <w:pPr>
        <w:pStyle w:val="ListParagraph"/>
        <w:ind w:firstLine="720"/>
        <w:rPr>
          <w:rFonts w:ascii="Arial" w:eastAsia="Times New Roman" w:hAnsi="Arial" w:cs="Arial"/>
          <w:color w:val="595959" w:themeColor="text1" w:themeTint="A6"/>
          <w:sz w:val="20"/>
          <w:szCs w:val="20"/>
          <w:lang w:eastAsia="en-GB"/>
        </w:rPr>
      </w:pPr>
      <w:r w:rsidRPr="00FF7CDF">
        <w:rPr>
          <w:noProof/>
          <w:lang w:val="en-US"/>
        </w:rPr>
        <w:drawing>
          <wp:inline distT="0" distB="0" distL="0" distR="0" wp14:anchorId="35AF774B" wp14:editId="27803C48">
            <wp:extent cx="5260249" cy="1323868"/>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0280" cy="1331426"/>
                    </a:xfrm>
                    <a:prstGeom prst="rect">
                      <a:avLst/>
                    </a:prstGeom>
                    <a:noFill/>
                    <a:ln>
                      <a:noFill/>
                    </a:ln>
                  </pic:spPr>
                </pic:pic>
              </a:graphicData>
            </a:graphic>
          </wp:inline>
        </w:drawing>
      </w:r>
    </w:p>
    <w:p w14:paraId="0C2906AB" w14:textId="77777777" w:rsidR="00445711" w:rsidRDefault="00445711" w:rsidP="00445711">
      <w:pPr>
        <w:pStyle w:val="Heading3"/>
      </w:pPr>
      <w:bookmarkStart w:id="148" w:name="_Toc475023006"/>
      <w:bookmarkStart w:id="149" w:name="_Toc480543188"/>
      <w:r>
        <w:lastRenderedPageBreak/>
        <w:t>Create a WIP or WISP 7-mode allocation:</w:t>
      </w:r>
      <w:bookmarkEnd w:id="148"/>
      <w:bookmarkEnd w:id="149"/>
    </w:p>
    <w:p w14:paraId="1CF17935" w14:textId="62C7F757" w:rsidR="00445711" w:rsidRDefault="00445711" w:rsidP="00445711">
      <w:pPr>
        <w:pStyle w:val="BodyText"/>
        <w:rPr>
          <w:ins w:id="150" w:author="Microsoft Office User" w:date="2017-09-13T12:45:00Z"/>
          <w:lang w:val="en-US"/>
        </w:rPr>
      </w:pPr>
      <w:r>
        <w:rPr>
          <w:lang w:val="en-US"/>
        </w:rPr>
        <w:t>&lt;TBA in next version&gt;</w:t>
      </w:r>
    </w:p>
    <w:p w14:paraId="1F65B786" w14:textId="77777777" w:rsidR="001F6E08" w:rsidRPr="00B91945" w:rsidRDefault="001F6E08" w:rsidP="001F6E08">
      <w:pPr>
        <w:pStyle w:val="BodyText"/>
        <w:rPr>
          <w:ins w:id="151" w:author="Microsoft Office User" w:date="2017-09-13T12:45:00Z"/>
          <w:rFonts w:cs="Arial"/>
          <w:szCs w:val="20"/>
        </w:rPr>
        <w:pPrChange w:id="152" w:author="Microsoft Office User" w:date="2017-09-13T12:45:00Z">
          <w:pPr>
            <w:pStyle w:val="BodyText"/>
            <w:numPr>
              <w:numId w:val="50"/>
            </w:numPr>
            <w:ind w:left="1440" w:hanging="360"/>
          </w:pPr>
        </w:pPrChange>
      </w:pPr>
      <w:ins w:id="153" w:author="Microsoft Office User" w:date="2017-09-13T12:45:00Z">
        <w:r>
          <w:rPr>
            <w:rFonts w:cs="Arial"/>
            <w:color w:val="595959" w:themeColor="text1" w:themeTint="A6"/>
            <w:szCs w:val="20"/>
          </w:rPr>
          <w:t xml:space="preserve">Review and follow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19F0B8DA" w14:textId="77777777" w:rsidR="001F6E08" w:rsidRPr="009B1B25" w:rsidRDefault="001F6E08" w:rsidP="00445711">
      <w:pPr>
        <w:pStyle w:val="BodyText"/>
        <w:rPr>
          <w:lang w:val="en-US"/>
        </w:rPr>
      </w:pPr>
    </w:p>
    <w:p w14:paraId="76C3AABC" w14:textId="77777777" w:rsidR="00445711" w:rsidRDefault="00445711" w:rsidP="00445711">
      <w:pPr>
        <w:pStyle w:val="Heading3"/>
      </w:pPr>
      <w:bookmarkStart w:id="154" w:name="_Toc475023007"/>
      <w:bookmarkStart w:id="155" w:name="_Toc480543189"/>
      <w:r>
        <w:t>Create a non-LION NFS 7-mode allocation:</w:t>
      </w:r>
      <w:bookmarkEnd w:id="154"/>
      <w:bookmarkEnd w:id="155"/>
    </w:p>
    <w:p w14:paraId="4B79EF40" w14:textId="77777777" w:rsidR="00445711" w:rsidRDefault="00445711" w:rsidP="00445711">
      <w:pPr>
        <w:pStyle w:val="BodyText"/>
        <w:rPr>
          <w:lang w:val="en-US"/>
        </w:rPr>
      </w:pPr>
      <w:r>
        <w:rPr>
          <w:lang w:val="en-US"/>
        </w:rPr>
        <w:t xml:space="preserve">All new </w:t>
      </w:r>
      <w:proofErr w:type="gramStart"/>
      <w:r>
        <w:rPr>
          <w:lang w:val="en-US"/>
        </w:rPr>
        <w:t>NFS(</w:t>
      </w:r>
      <w:proofErr w:type="gramEnd"/>
      <w:r>
        <w:rPr>
          <w:lang w:val="en-US"/>
        </w:rPr>
        <w:t xml:space="preserve">non LION) </w:t>
      </w:r>
      <w:proofErr w:type="spellStart"/>
      <w:r>
        <w:rPr>
          <w:lang w:val="en-US"/>
        </w:rPr>
        <w:t>vfiler</w:t>
      </w:r>
      <w:proofErr w:type="spellEnd"/>
      <w:r>
        <w:rPr>
          <w:lang w:val="en-US"/>
        </w:rPr>
        <w:t xml:space="preserve">/volume provisioning requests should go through the standard delivery process. Storage Support team should create a new NFS </w:t>
      </w:r>
      <w:proofErr w:type="spellStart"/>
      <w:r>
        <w:rPr>
          <w:lang w:val="en-US"/>
        </w:rPr>
        <w:t>vfiler</w:t>
      </w:r>
      <w:proofErr w:type="spellEnd"/>
      <w:r>
        <w:rPr>
          <w:lang w:val="en-US"/>
        </w:rPr>
        <w:t xml:space="preserve"> only under the below circumstances:</w:t>
      </w:r>
    </w:p>
    <w:p w14:paraId="1FDC34F5" w14:textId="77777777" w:rsidR="00445711" w:rsidRDefault="00445711" w:rsidP="00445711">
      <w:pPr>
        <w:pStyle w:val="BodyText"/>
        <w:numPr>
          <w:ilvl w:val="0"/>
          <w:numId w:val="15"/>
        </w:numPr>
        <w:rPr>
          <w:lang w:val="en-US"/>
        </w:rPr>
      </w:pPr>
      <w:r>
        <w:rPr>
          <w:lang w:val="en-US"/>
        </w:rPr>
        <w:t>Tech refresh migrations</w:t>
      </w:r>
    </w:p>
    <w:p w14:paraId="5DE85226" w14:textId="77777777" w:rsidR="00445711" w:rsidRDefault="00445711" w:rsidP="00445711">
      <w:pPr>
        <w:pStyle w:val="BodyText"/>
        <w:numPr>
          <w:ilvl w:val="0"/>
          <w:numId w:val="15"/>
        </w:numPr>
        <w:rPr>
          <w:lang w:val="en-US"/>
        </w:rPr>
      </w:pPr>
      <w:r>
        <w:rPr>
          <w:lang w:val="en-US"/>
        </w:rPr>
        <w:t>Thin mitigation</w:t>
      </w:r>
    </w:p>
    <w:p w14:paraId="34A47005" w14:textId="77777777" w:rsidR="00445711" w:rsidRDefault="00445711" w:rsidP="00445711">
      <w:pPr>
        <w:pStyle w:val="BodyText"/>
        <w:numPr>
          <w:ilvl w:val="0"/>
          <w:numId w:val="15"/>
        </w:numPr>
        <w:rPr>
          <w:lang w:val="en-US"/>
        </w:rPr>
      </w:pPr>
      <w:r>
        <w:rPr>
          <w:lang w:val="en-US"/>
        </w:rPr>
        <w:t>Migration to another 7-mode filer due to Performance Issues</w:t>
      </w:r>
    </w:p>
    <w:p w14:paraId="236A3F18" w14:textId="77777777" w:rsidR="00445711" w:rsidRPr="001D3768" w:rsidRDefault="00445711" w:rsidP="00445711">
      <w:pPr>
        <w:pStyle w:val="BodyText"/>
        <w:rPr>
          <w:lang w:val="en-US"/>
        </w:rPr>
      </w:pPr>
    </w:p>
    <w:p w14:paraId="3E0335F0" w14:textId="77777777" w:rsidR="00445711" w:rsidRPr="00F91768" w:rsidRDefault="00445711" w:rsidP="00445711">
      <w:pPr>
        <w:rPr>
          <w:i/>
          <w:u w:val="single"/>
        </w:rPr>
      </w:pPr>
      <w:r w:rsidRPr="00F91768">
        <w:rPr>
          <w:i/>
          <w:u w:val="single"/>
        </w:rPr>
        <w:t>Pre-requisites:</w:t>
      </w:r>
    </w:p>
    <w:p w14:paraId="1C391733" w14:textId="77777777" w:rsidR="00445711" w:rsidRDefault="00445711" w:rsidP="00445711">
      <w:pPr>
        <w:pStyle w:val="NormalWeb"/>
        <w:spacing w:before="0" w:beforeAutospacing="0" w:after="0" w:afterAutospacing="0"/>
        <w:rPr>
          <w:rFonts w:ascii="Arial" w:hAnsi="Arial" w:cs="Arial"/>
          <w:szCs w:val="20"/>
          <w:lang w:val="en-GB"/>
        </w:rPr>
      </w:pPr>
    </w:p>
    <w:p w14:paraId="553BBF4A"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Below</w:t>
      </w:r>
      <w:r w:rsidRPr="00882C4B">
        <w:rPr>
          <w:rFonts w:ascii="Arial" w:hAnsi="Arial" w:cs="Arial"/>
          <w:color w:val="595959" w:themeColor="text1" w:themeTint="A6"/>
          <w:sz w:val="20"/>
          <w:szCs w:val="20"/>
          <w:lang w:val="en-GB"/>
        </w:rPr>
        <w:t xml:space="preserve"> pre-checks </w:t>
      </w:r>
      <w:r>
        <w:rPr>
          <w:rFonts w:ascii="Arial" w:hAnsi="Arial" w:cs="Arial"/>
          <w:color w:val="595959" w:themeColor="text1" w:themeTint="A6"/>
          <w:sz w:val="20"/>
          <w:szCs w:val="20"/>
          <w:lang w:val="en-GB"/>
        </w:rPr>
        <w:t xml:space="preserve">are </w:t>
      </w:r>
      <w:r w:rsidRPr="00882C4B">
        <w:rPr>
          <w:rFonts w:ascii="Arial" w:hAnsi="Arial" w:cs="Arial"/>
          <w:color w:val="595959" w:themeColor="text1" w:themeTint="A6"/>
          <w:sz w:val="20"/>
          <w:szCs w:val="20"/>
          <w:lang w:val="en-GB"/>
        </w:rPr>
        <w:t>required be</w:t>
      </w:r>
      <w:r>
        <w:rPr>
          <w:rFonts w:ascii="Arial" w:hAnsi="Arial" w:cs="Arial"/>
          <w:color w:val="595959" w:themeColor="text1" w:themeTint="A6"/>
          <w:sz w:val="20"/>
          <w:szCs w:val="20"/>
          <w:lang w:val="en-GB"/>
        </w:rPr>
        <w:t>fore starting a NFS (</w:t>
      </w:r>
      <w:proofErr w:type="gramStart"/>
      <w:r>
        <w:rPr>
          <w:rFonts w:ascii="Arial" w:hAnsi="Arial" w:cs="Arial"/>
          <w:color w:val="595959" w:themeColor="text1" w:themeTint="A6"/>
          <w:sz w:val="20"/>
          <w:szCs w:val="20"/>
          <w:lang w:val="en-GB"/>
        </w:rPr>
        <w:t>non LION</w:t>
      </w:r>
      <w:proofErr w:type="gramEnd"/>
      <w:r>
        <w:rPr>
          <w:rFonts w:ascii="Arial" w:hAnsi="Arial" w:cs="Arial"/>
          <w:color w:val="595959" w:themeColor="text1" w:themeTint="A6"/>
          <w:sz w:val="20"/>
          <w:szCs w:val="20"/>
          <w:lang w:val="en-GB"/>
        </w:rPr>
        <w:t>) allocation:</w:t>
      </w:r>
    </w:p>
    <w:p w14:paraId="702669D3"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0293DE1E" w14:textId="77777777" w:rsidR="001F6E08" w:rsidRPr="00B91945" w:rsidRDefault="001F6E08" w:rsidP="001F6E08">
      <w:pPr>
        <w:pStyle w:val="NormalWeb"/>
        <w:numPr>
          <w:ilvl w:val="0"/>
          <w:numId w:val="23"/>
        </w:numPr>
        <w:spacing w:before="0" w:beforeAutospacing="0" w:after="0" w:afterAutospacing="0"/>
        <w:rPr>
          <w:ins w:id="156" w:author="Microsoft Office User" w:date="2017-09-13T12:47:00Z"/>
          <w:rFonts w:cs="Arial"/>
          <w:color w:val="666666"/>
          <w:szCs w:val="20"/>
        </w:rPr>
        <w:pPrChange w:id="157" w:author="Microsoft Office User" w:date="2017-09-13T12:47:00Z">
          <w:pPr>
            <w:pStyle w:val="BodyText"/>
            <w:numPr>
              <w:ilvl w:val="1"/>
              <w:numId w:val="23"/>
            </w:numPr>
            <w:ind w:left="1440" w:hanging="360"/>
          </w:pPr>
        </w:pPrChange>
      </w:pPr>
      <w:ins w:id="158" w:author="Microsoft Office User" w:date="2017-09-13T12:47:00Z">
        <w:r w:rsidRPr="001F6E08">
          <w:rPr>
            <w:rFonts w:ascii="Arial" w:hAnsi="Arial" w:cs="Arial"/>
            <w:color w:val="595959" w:themeColor="text1" w:themeTint="A6"/>
            <w:sz w:val="20"/>
            <w:szCs w:val="20"/>
            <w:lang w:val="en-GB"/>
            <w:rPrChange w:id="159" w:author="Microsoft Office User" w:date="2017-09-13T12:47:00Z">
              <w:rPr>
                <w:rFonts w:cs="Arial"/>
                <w:color w:val="595959" w:themeColor="text1" w:themeTint="A6"/>
                <w:szCs w:val="20"/>
              </w:rPr>
            </w:rPrChange>
          </w:rPr>
          <w:t>Review</w:t>
        </w:r>
        <w:r>
          <w:rPr>
            <w:rFonts w:cs="Arial"/>
            <w:color w:val="595959" w:themeColor="text1" w:themeTint="A6"/>
            <w:szCs w:val="20"/>
          </w:rPr>
          <w:t xml:space="preserve"> and f</w:t>
        </w:r>
        <w:r>
          <w:rPr>
            <w:rFonts w:ascii="Arial" w:hAnsi="Arial" w:cs="Arial"/>
            <w:color w:val="595959" w:themeColor="text1" w:themeTint="A6"/>
            <w:sz w:val="20"/>
            <w:szCs w:val="20"/>
            <w:lang w:val="en-GB"/>
          </w:rPr>
          <w:t xml:space="preserve">ollow the guidelines as outlined </w:t>
        </w:r>
        <w:r>
          <w:rPr>
            <w:rFonts w:ascii="Arial" w:hAnsi="Arial" w:cs="Arial"/>
            <w:color w:val="595959" w:themeColor="text1" w:themeTint="A6"/>
            <w:sz w:val="20"/>
            <w:szCs w:val="20"/>
            <w:lang w:val="en-GB"/>
          </w:rPr>
          <w:fldChar w:fldCharType="begin"/>
        </w:r>
        <w:r>
          <w:rPr>
            <w:rFonts w:ascii="Arial" w:hAnsi="Arial" w:cs="Arial"/>
            <w:color w:val="595959" w:themeColor="text1" w:themeTint="A6"/>
            <w:sz w:val="20"/>
            <w:szCs w:val="20"/>
            <w:lang w:val="en-GB"/>
          </w:rPr>
          <w:instrText xml:space="preserve"> HYPERLINK  \l "_Guidelines_to_be" </w:instrText>
        </w:r>
        <w:r>
          <w:rPr>
            <w:rFonts w:ascii="Arial" w:hAnsi="Arial" w:cs="Arial"/>
            <w:color w:val="595959" w:themeColor="text1" w:themeTint="A6"/>
            <w:sz w:val="20"/>
            <w:szCs w:val="20"/>
            <w:lang w:val="en-GB"/>
          </w:rPr>
        </w:r>
        <w:r>
          <w:rPr>
            <w:rFonts w:ascii="Arial" w:hAnsi="Arial" w:cs="Arial"/>
            <w:color w:val="595959" w:themeColor="text1" w:themeTint="A6"/>
            <w:sz w:val="20"/>
            <w:szCs w:val="20"/>
            <w:lang w:val="en-GB"/>
          </w:rPr>
          <w:fldChar w:fldCharType="separate"/>
        </w:r>
        <w:r w:rsidRPr="0097140E">
          <w:rPr>
            <w:rStyle w:val="Hyperlink"/>
            <w:rFonts w:ascii="Arial" w:hAnsi="Arial" w:cs="Arial"/>
            <w:sz w:val="20"/>
            <w:szCs w:val="20"/>
            <w:lang w:val="en-GB"/>
          </w:rPr>
          <w:t>here</w:t>
        </w:r>
        <w:r>
          <w:rPr>
            <w:rFonts w:ascii="Arial" w:hAnsi="Arial" w:cs="Arial"/>
            <w:color w:val="595959" w:themeColor="text1" w:themeTint="A6"/>
            <w:sz w:val="20"/>
            <w:szCs w:val="20"/>
            <w:lang w:val="en-GB"/>
          </w:rPr>
          <w:fldChar w:fldCharType="end"/>
        </w:r>
      </w:ins>
    </w:p>
    <w:p w14:paraId="0CB6ABBB" w14:textId="77777777" w:rsidR="00445711" w:rsidRPr="007D4853"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Validate the </w:t>
      </w:r>
      <w:proofErr w:type="spellStart"/>
      <w:r>
        <w:rPr>
          <w:rFonts w:ascii="Arial" w:hAnsi="Arial" w:cs="Arial"/>
          <w:color w:val="595959" w:themeColor="text1" w:themeTint="A6"/>
          <w:sz w:val="20"/>
          <w:szCs w:val="20"/>
          <w:lang w:val="en-GB"/>
        </w:rPr>
        <w:t>vfiler</w:t>
      </w:r>
      <w:proofErr w:type="spellEnd"/>
      <w:r>
        <w:rPr>
          <w:rFonts w:ascii="Arial" w:hAnsi="Arial" w:cs="Arial"/>
          <w:color w:val="595959" w:themeColor="text1" w:themeTint="A6"/>
          <w:sz w:val="20"/>
          <w:szCs w:val="20"/>
          <w:lang w:val="en-GB"/>
        </w:rPr>
        <w:t xml:space="preserve"> details:</w:t>
      </w:r>
    </w:p>
    <w:p w14:paraId="56E6E3F2" w14:textId="77777777" w:rsidR="00445711" w:rsidRDefault="00445711" w:rsidP="00445711">
      <w:pPr>
        <w:pStyle w:val="BodyText"/>
        <w:numPr>
          <w:ilvl w:val="0"/>
          <w:numId w:val="33"/>
        </w:numPr>
        <w:rPr>
          <w:rFonts w:cs="Arial"/>
          <w:szCs w:val="20"/>
        </w:rPr>
      </w:pPr>
      <w:r w:rsidRPr="00882C4B">
        <w:rPr>
          <w:rFonts w:cs="Arial"/>
          <w:color w:val="595959" w:themeColor="text1" w:themeTint="A6"/>
          <w:szCs w:val="20"/>
        </w:rPr>
        <w:t xml:space="preserve">If </w:t>
      </w:r>
      <w:r>
        <w:rPr>
          <w:rFonts w:cs="Arial"/>
          <w:color w:val="595959" w:themeColor="text1" w:themeTint="A6"/>
          <w:szCs w:val="20"/>
        </w:rPr>
        <w:t xml:space="preserve">this requires a new </w:t>
      </w:r>
      <w:proofErr w:type="spellStart"/>
      <w:r>
        <w:rPr>
          <w:rFonts w:cs="Arial"/>
          <w:color w:val="595959" w:themeColor="text1" w:themeTint="A6"/>
          <w:szCs w:val="20"/>
        </w:rPr>
        <w:t>vfiler</w:t>
      </w:r>
      <w:proofErr w:type="spellEnd"/>
      <w:r>
        <w:rPr>
          <w:rFonts w:cs="Arial"/>
          <w:color w:val="595959" w:themeColor="text1" w:themeTint="A6"/>
          <w:szCs w:val="20"/>
        </w:rPr>
        <w:t xml:space="preserve"> then, </w:t>
      </w:r>
      <w:r w:rsidRPr="008F0206">
        <w:rPr>
          <w:rFonts w:cs="Arial"/>
          <w:szCs w:val="20"/>
          <w:lang w:val="en-US"/>
        </w:rPr>
        <w:t>Complete the</w:t>
      </w:r>
      <w:r w:rsidRPr="008F0206">
        <w:rPr>
          <w:rFonts w:cs="Arial"/>
          <w:szCs w:val="20"/>
        </w:rPr>
        <w:t xml:space="preserve"> </w:t>
      </w:r>
      <w:hyperlink w:anchor="_Prerequisites_when_creating" w:history="1">
        <w:r w:rsidRPr="008F0206">
          <w:rPr>
            <w:rStyle w:val="Hyperlink"/>
            <w:rFonts w:cs="Arial"/>
            <w:szCs w:val="20"/>
          </w:rPr>
          <w:t>prerequisites</w:t>
        </w:r>
      </w:hyperlink>
      <w:r w:rsidRPr="008F0206">
        <w:rPr>
          <w:rFonts w:cs="Arial"/>
          <w:szCs w:val="20"/>
        </w:rPr>
        <w:t xml:space="preserve"> and </w:t>
      </w:r>
      <w:hyperlink w:anchor="_Requesting_a_new" w:history="1">
        <w:r w:rsidRPr="008F0206">
          <w:rPr>
            <w:rStyle w:val="Hyperlink"/>
            <w:rFonts w:cs="Arial"/>
            <w:szCs w:val="20"/>
          </w:rPr>
          <w:t>IP request</w:t>
        </w:r>
      </w:hyperlink>
      <w:r w:rsidRPr="008F0206">
        <w:rPr>
          <w:rFonts w:cs="Arial"/>
          <w:szCs w:val="20"/>
        </w:rPr>
        <w:t xml:space="preserve"> as documented</w:t>
      </w:r>
      <w:r>
        <w:rPr>
          <w:rFonts w:cs="Arial"/>
          <w:szCs w:val="20"/>
        </w:rPr>
        <w:t xml:space="preserve"> to obtain a </w:t>
      </w:r>
      <w:proofErr w:type="spellStart"/>
      <w:r>
        <w:rPr>
          <w:rFonts w:cs="Arial"/>
          <w:szCs w:val="20"/>
        </w:rPr>
        <w:t>vfiler</w:t>
      </w:r>
      <w:proofErr w:type="spellEnd"/>
      <w:r>
        <w:rPr>
          <w:rFonts w:cs="Arial"/>
          <w:szCs w:val="20"/>
        </w:rPr>
        <w:t xml:space="preserve"> name and (IP, DNS, </w:t>
      </w:r>
      <w:proofErr w:type="spellStart"/>
      <w:r>
        <w:rPr>
          <w:rFonts w:cs="Arial"/>
          <w:szCs w:val="20"/>
        </w:rPr>
        <w:t>Vlan</w:t>
      </w:r>
      <w:proofErr w:type="spellEnd"/>
      <w:r>
        <w:rPr>
          <w:rFonts w:cs="Arial"/>
          <w:szCs w:val="20"/>
        </w:rPr>
        <w:t>) network details.</w:t>
      </w:r>
    </w:p>
    <w:p w14:paraId="72C3B1E6" w14:textId="11D23D07" w:rsidR="00445711" w:rsidRPr="00A25BCD" w:rsidRDefault="00445711" w:rsidP="00445711">
      <w:pPr>
        <w:pStyle w:val="BodyText"/>
        <w:numPr>
          <w:ilvl w:val="0"/>
          <w:numId w:val="33"/>
        </w:numPr>
        <w:rPr>
          <w:rFonts w:cs="Arial"/>
          <w:b/>
          <w:szCs w:val="20"/>
          <w:rPrChange w:id="160" w:author="Microsoft Office User" w:date="2017-09-12T16:19:00Z">
            <w:rPr>
              <w:rFonts w:cs="Arial"/>
              <w:szCs w:val="20"/>
            </w:rPr>
          </w:rPrChange>
        </w:rPr>
      </w:pPr>
      <w:r>
        <w:rPr>
          <w:rFonts w:cs="Arial"/>
          <w:color w:val="595959" w:themeColor="text1" w:themeTint="A6"/>
          <w:szCs w:val="20"/>
        </w:rPr>
        <w:t>If the request is to add volume/</w:t>
      </w:r>
      <w:proofErr w:type="spellStart"/>
      <w:r>
        <w:rPr>
          <w:rFonts w:cs="Arial"/>
          <w:color w:val="595959" w:themeColor="text1" w:themeTint="A6"/>
          <w:szCs w:val="20"/>
        </w:rPr>
        <w:t>qtree</w:t>
      </w:r>
      <w:proofErr w:type="spellEnd"/>
      <w:r>
        <w:rPr>
          <w:rFonts w:cs="Arial"/>
          <w:color w:val="595959" w:themeColor="text1" w:themeTint="A6"/>
          <w:szCs w:val="20"/>
        </w:rPr>
        <w:t xml:space="preserve"> to existing </w:t>
      </w:r>
      <w:proofErr w:type="spellStart"/>
      <w:proofErr w:type="gramStart"/>
      <w:r>
        <w:rPr>
          <w:rFonts w:cs="Arial"/>
          <w:color w:val="595959" w:themeColor="text1" w:themeTint="A6"/>
          <w:szCs w:val="20"/>
        </w:rPr>
        <w:t>vfiler</w:t>
      </w:r>
      <w:proofErr w:type="spellEnd"/>
      <w:r>
        <w:rPr>
          <w:rFonts w:cs="Arial"/>
          <w:color w:val="595959" w:themeColor="text1" w:themeTint="A6"/>
          <w:szCs w:val="20"/>
        </w:rPr>
        <w:t xml:space="preserve"> ,</w:t>
      </w:r>
      <w:proofErr w:type="gramEnd"/>
      <w:r>
        <w:rPr>
          <w:rFonts w:cs="Arial"/>
          <w:color w:val="595959" w:themeColor="text1" w:themeTint="A6"/>
          <w:szCs w:val="20"/>
        </w:rPr>
        <w:t xml:space="preserve"> make sure you have the </w:t>
      </w:r>
      <w:proofErr w:type="spellStart"/>
      <w:r>
        <w:rPr>
          <w:rFonts w:cs="Arial"/>
          <w:color w:val="595959" w:themeColor="text1" w:themeTint="A6"/>
          <w:szCs w:val="20"/>
        </w:rPr>
        <w:t>vfiler</w:t>
      </w:r>
      <w:proofErr w:type="spellEnd"/>
      <w:r>
        <w:rPr>
          <w:rFonts w:cs="Arial"/>
          <w:color w:val="595959" w:themeColor="text1" w:themeTint="A6"/>
          <w:szCs w:val="20"/>
        </w:rPr>
        <w:t xml:space="preserve"> details.</w:t>
      </w:r>
      <w:ins w:id="161" w:author="Microsoft Office User" w:date="2017-09-12T16:19:00Z">
        <w:r w:rsidR="00A25BCD">
          <w:rPr>
            <w:rFonts w:cs="Arial"/>
            <w:color w:val="595959" w:themeColor="text1" w:themeTint="A6"/>
            <w:szCs w:val="20"/>
          </w:rPr>
          <w:t xml:space="preserve"> </w:t>
        </w:r>
        <w:r w:rsidR="00A25BCD" w:rsidRPr="00A25BCD">
          <w:rPr>
            <w:rFonts w:cs="Arial"/>
            <w:b/>
            <w:color w:val="595959" w:themeColor="text1" w:themeTint="A6"/>
            <w:szCs w:val="20"/>
            <w:rPrChange w:id="162" w:author="Microsoft Office User" w:date="2017-09-12T16:19:00Z">
              <w:rPr>
                <w:rFonts w:cs="Arial"/>
                <w:color w:val="595959" w:themeColor="text1" w:themeTint="A6"/>
                <w:szCs w:val="20"/>
              </w:rPr>
            </w:rPrChange>
          </w:rPr>
          <w:t>DO NOT COMBINE DIFFERENT BU VOLUMES UNDER THE SAME VFILER.</w:t>
        </w:r>
      </w:ins>
    </w:p>
    <w:p w14:paraId="588CAF7A" w14:textId="77777777" w:rsidR="00445711" w:rsidRPr="00C34E8D"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w:t>
      </w:r>
      <w:r>
        <w:rPr>
          <w:rFonts w:ascii="Arial" w:hAnsi="Arial" w:cs="Arial"/>
          <w:color w:val="595959" w:themeColor="text1" w:themeTint="A6"/>
          <w:sz w:val="20"/>
          <w:szCs w:val="20"/>
          <w:lang w:val="en-GB"/>
        </w:rPr>
        <w:t>if the request is for</w:t>
      </w:r>
      <w:r w:rsidRPr="00882C4B">
        <w:rPr>
          <w:rFonts w:ascii="Arial" w:hAnsi="Arial" w:cs="Arial"/>
          <w:color w:val="595959" w:themeColor="text1" w:themeTint="A6"/>
          <w:sz w:val="20"/>
          <w:szCs w:val="20"/>
          <w:lang w:val="en-GB"/>
        </w:rPr>
        <w:t xml:space="preserve"> CIS or CPS</w:t>
      </w:r>
      <w:r>
        <w:rPr>
          <w:rFonts w:ascii="Arial" w:hAnsi="Arial" w:cs="Arial"/>
          <w:color w:val="595959" w:themeColor="text1" w:themeTint="A6"/>
          <w:sz w:val="20"/>
          <w:szCs w:val="20"/>
          <w:lang w:val="en-GB"/>
        </w:rPr>
        <w:t xml:space="preserve"> environment</w:t>
      </w:r>
      <w:r w:rsidRPr="00882C4B">
        <w:rPr>
          <w:rFonts w:ascii="Arial" w:hAnsi="Arial" w:cs="Arial"/>
          <w:color w:val="595959" w:themeColor="text1" w:themeTint="A6"/>
          <w:sz w:val="20"/>
          <w:szCs w:val="20"/>
          <w:lang w:val="en-GB"/>
        </w:rPr>
        <w:t>.</w:t>
      </w:r>
    </w:p>
    <w:p w14:paraId="2834BCF4" w14:textId="77777777" w:rsidR="00445711"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Check you have information about hosts that need the volume exported </w:t>
      </w:r>
      <w:r w:rsidRPr="00882C4B">
        <w:rPr>
          <w:rFonts w:ascii="Arial" w:hAnsi="Arial" w:cs="Arial"/>
          <w:color w:val="595959" w:themeColor="text1" w:themeTint="A6"/>
          <w:sz w:val="20"/>
          <w:szCs w:val="20"/>
          <w:lang w:val="en-GB"/>
        </w:rPr>
        <w:t>and their FQDN/domain names are correct.</w:t>
      </w:r>
    </w:p>
    <w:p w14:paraId="0A41AA1F" w14:textId="77777777" w:rsidR="00445711" w:rsidRPr="00C34E8D"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Check you have information about the volume and their sizes </w:t>
      </w:r>
    </w:p>
    <w:p w14:paraId="142813B2" w14:textId="77777777" w:rsidR="00445711" w:rsidRPr="00C34E8D" w:rsidDel="001F6E08" w:rsidRDefault="00445711" w:rsidP="00445711">
      <w:pPr>
        <w:pStyle w:val="NormalWeb"/>
        <w:numPr>
          <w:ilvl w:val="0"/>
          <w:numId w:val="20"/>
        </w:numPr>
        <w:spacing w:before="0" w:beforeAutospacing="0" w:after="0" w:afterAutospacing="0"/>
        <w:rPr>
          <w:del w:id="163" w:author="Microsoft Office User" w:date="2017-09-13T12:47:00Z"/>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if retention period has been </w:t>
      </w:r>
      <w:r>
        <w:rPr>
          <w:rFonts w:ascii="Arial" w:hAnsi="Arial" w:cs="Arial"/>
          <w:color w:val="595959" w:themeColor="text1" w:themeTint="A6"/>
          <w:sz w:val="20"/>
          <w:szCs w:val="20"/>
          <w:lang w:val="en-GB"/>
        </w:rPr>
        <w:t>specified</w:t>
      </w:r>
      <w:r w:rsidRPr="00882C4B">
        <w:rPr>
          <w:rFonts w:ascii="Arial" w:hAnsi="Arial" w:cs="Arial"/>
          <w:color w:val="595959" w:themeColor="text1" w:themeTint="A6"/>
          <w:sz w:val="20"/>
          <w:szCs w:val="20"/>
          <w:lang w:val="en-GB"/>
        </w:rPr>
        <w:t xml:space="preserve"> for the snap volumes.</w:t>
      </w:r>
    </w:p>
    <w:p w14:paraId="0B4E3330" w14:textId="137DD8E3" w:rsidR="00BA0D44" w:rsidRPr="001F6E08" w:rsidRDefault="00445711" w:rsidP="001F6E08">
      <w:pPr>
        <w:pStyle w:val="NormalWeb"/>
        <w:numPr>
          <w:ilvl w:val="0"/>
          <w:numId w:val="20"/>
        </w:numPr>
        <w:spacing w:before="0" w:beforeAutospacing="0" w:after="0" w:afterAutospacing="0"/>
        <w:pPrChange w:id="164" w:author="Microsoft Office User" w:date="2017-09-13T12:47:00Z">
          <w:pPr>
            <w:pStyle w:val="BodyText"/>
            <w:numPr>
              <w:numId w:val="20"/>
            </w:numPr>
            <w:ind w:left="720" w:hanging="360"/>
          </w:pPr>
        </w:pPrChange>
      </w:pPr>
      <w:del w:id="165" w:author="Microsoft Office User" w:date="2017-09-13T12:15:00Z">
        <w:r w:rsidRPr="001F6E08" w:rsidDel="00544AAD">
          <w:delText xml:space="preserve">Determine the aggregate where the volumes will be provisioned. Aggregate should not be 200% overcommit and 75% full upon </w:delText>
        </w:r>
      </w:del>
    </w:p>
    <w:p w14:paraId="6B37328B" w14:textId="77777777" w:rsidR="00445711"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3F9AF63B"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36E51977" w14:textId="77777777" w:rsidR="00445711" w:rsidRPr="00F91768" w:rsidRDefault="00445711" w:rsidP="00445711">
      <w:pPr>
        <w:rPr>
          <w:i/>
          <w:u w:val="single"/>
        </w:rPr>
      </w:pPr>
      <w:r w:rsidRPr="00F91768">
        <w:rPr>
          <w:i/>
          <w:u w:val="single"/>
        </w:rPr>
        <w:t xml:space="preserve">Steps to create new </w:t>
      </w:r>
      <w:proofErr w:type="spellStart"/>
      <w:r w:rsidRPr="00F91768">
        <w:rPr>
          <w:i/>
          <w:u w:val="single"/>
        </w:rPr>
        <w:t>vfiler</w:t>
      </w:r>
      <w:proofErr w:type="spellEnd"/>
      <w:r w:rsidRPr="00F91768">
        <w:rPr>
          <w:i/>
          <w:u w:val="single"/>
        </w:rPr>
        <w:t>, volume/</w:t>
      </w:r>
      <w:proofErr w:type="spellStart"/>
      <w:r w:rsidRPr="00F91768">
        <w:rPr>
          <w:i/>
          <w:u w:val="single"/>
        </w:rPr>
        <w:t>qtree</w:t>
      </w:r>
      <w:proofErr w:type="spellEnd"/>
      <w:r w:rsidRPr="00F91768">
        <w:rPr>
          <w:i/>
          <w:u w:val="single"/>
        </w:rPr>
        <w:t xml:space="preserve"> for NFS </w:t>
      </w:r>
      <w:r>
        <w:rPr>
          <w:i/>
          <w:u w:val="single"/>
        </w:rPr>
        <w:t>(non-</w:t>
      </w:r>
      <w:r w:rsidRPr="00F91768">
        <w:rPr>
          <w:i/>
          <w:u w:val="single"/>
        </w:rPr>
        <w:t>LION) provisioning:</w:t>
      </w:r>
    </w:p>
    <w:p w14:paraId="0E0EB084" w14:textId="695D5FBE" w:rsidR="00445711" w:rsidRPr="008F0206" w:rsidRDefault="00445711" w:rsidP="00445711">
      <w:pPr>
        <w:pStyle w:val="BodyText"/>
        <w:numPr>
          <w:ilvl w:val="0"/>
          <w:numId w:val="32"/>
        </w:numPr>
        <w:rPr>
          <w:rFonts w:cs="Arial"/>
          <w:szCs w:val="20"/>
        </w:rPr>
      </w:pPr>
      <w:r w:rsidRPr="008F0206">
        <w:rPr>
          <w:rFonts w:cs="Arial"/>
          <w:szCs w:val="20"/>
          <w:lang w:val="en-US"/>
        </w:rPr>
        <w:t>Complete the</w:t>
      </w:r>
      <w:r>
        <w:rPr>
          <w:rFonts w:cs="Arial"/>
          <w:szCs w:val="20"/>
        </w:rPr>
        <w:t xml:space="preserve"> </w:t>
      </w:r>
      <w:ins w:id="166" w:author="Microsoft Office User" w:date="2017-09-13T12:47:00Z">
        <w:r w:rsidRPr="00F955ED">
          <w:rPr>
            <w:rFonts w:cs="Arial"/>
            <w:szCs w:val="20"/>
            <w:rPrChange w:id="167" w:author="Microsoft Office User" w:date="2017-09-13T12:54:00Z">
              <w:rPr>
                <w:rStyle w:val="Hyperlink"/>
                <w:rFonts w:cs="Arial"/>
                <w:szCs w:val="20"/>
              </w:rPr>
            </w:rPrChange>
          </w:rPr>
          <w:t>prerequisites</w:t>
        </w:r>
      </w:ins>
      <w:r>
        <w:rPr>
          <w:rFonts w:cs="Arial"/>
          <w:szCs w:val="20"/>
        </w:rPr>
        <w:t>.</w:t>
      </w:r>
    </w:p>
    <w:p w14:paraId="649679F7" w14:textId="77777777" w:rsidR="00445711" w:rsidRPr="008F0206" w:rsidRDefault="00445711" w:rsidP="00445711">
      <w:pPr>
        <w:pStyle w:val="BodyText"/>
        <w:numPr>
          <w:ilvl w:val="0"/>
          <w:numId w:val="32"/>
        </w:numPr>
        <w:rPr>
          <w:rFonts w:cs="Arial"/>
          <w:szCs w:val="20"/>
        </w:rPr>
      </w:pPr>
      <w:r w:rsidRPr="008F0206">
        <w:rPr>
          <w:rFonts w:cs="Arial"/>
          <w:szCs w:val="20"/>
        </w:rPr>
        <w:t xml:space="preserve">Next, proceed to </w:t>
      </w:r>
      <w:proofErr w:type="spellStart"/>
      <w:r w:rsidRPr="008F0206">
        <w:rPr>
          <w:rFonts w:cs="Arial"/>
          <w:szCs w:val="20"/>
        </w:rPr>
        <w:t>vfiler</w:t>
      </w:r>
      <w:proofErr w:type="spellEnd"/>
      <w:r w:rsidRPr="008F0206">
        <w:rPr>
          <w:rFonts w:cs="Arial"/>
          <w:szCs w:val="20"/>
        </w:rPr>
        <w:t xml:space="preserve"> creation using WFA.  Note: </w:t>
      </w:r>
      <w:r w:rsidRPr="008F0206">
        <w:rPr>
          <w:rFonts w:cs="Arial"/>
          <w:b/>
          <w:szCs w:val="20"/>
        </w:rPr>
        <w:t>CLI should not be used.</w:t>
      </w:r>
    </w:p>
    <w:p w14:paraId="7BD1D38A" w14:textId="77777777" w:rsidR="00445711" w:rsidRPr="008F0206" w:rsidRDefault="008001AF" w:rsidP="00445711">
      <w:pPr>
        <w:ind w:left="720" w:firstLine="720"/>
        <w:rPr>
          <w:rFonts w:cs="Arial"/>
          <w:szCs w:val="20"/>
        </w:rPr>
      </w:pPr>
      <w:hyperlink r:id="rId91" w:history="1">
        <w:r w:rsidR="00445711" w:rsidRPr="008F0206">
          <w:rPr>
            <w:rStyle w:val="Hyperlink"/>
            <w:rFonts w:cs="Arial"/>
            <w:szCs w:val="20"/>
          </w:rPr>
          <w:t>http://167.68.250.87:27900/wfa/</w:t>
        </w:r>
      </w:hyperlink>
      <w:r w:rsidR="00445711" w:rsidRPr="008F0206">
        <w:rPr>
          <w:rFonts w:cs="Arial"/>
          <w:szCs w:val="20"/>
        </w:rPr>
        <w:t xml:space="preserve">   -- CIS</w:t>
      </w:r>
    </w:p>
    <w:p w14:paraId="3BAD5B08" w14:textId="77777777" w:rsidR="00445711" w:rsidRPr="008F0206" w:rsidRDefault="008001AF" w:rsidP="00445711">
      <w:pPr>
        <w:ind w:left="720" w:firstLine="720"/>
        <w:rPr>
          <w:rFonts w:cs="Arial"/>
          <w:szCs w:val="20"/>
        </w:rPr>
      </w:pPr>
      <w:hyperlink r:id="rId92" w:history="1">
        <w:r w:rsidR="00445711" w:rsidRPr="008F0206">
          <w:rPr>
            <w:rStyle w:val="Hyperlink"/>
            <w:rFonts w:cs="Arial"/>
            <w:szCs w:val="20"/>
          </w:rPr>
          <w:t>http://167.68.246.65:27900/wfa/</w:t>
        </w:r>
      </w:hyperlink>
      <w:r w:rsidR="00445711" w:rsidRPr="008F0206">
        <w:rPr>
          <w:rFonts w:cs="Arial"/>
          <w:szCs w:val="20"/>
        </w:rPr>
        <w:t>    -- CPS</w:t>
      </w:r>
    </w:p>
    <w:p w14:paraId="048A0C2A" w14:textId="77777777" w:rsidR="00445711" w:rsidRPr="008F0206" w:rsidRDefault="00445711" w:rsidP="00445711">
      <w:pPr>
        <w:rPr>
          <w:rFonts w:cs="Arial"/>
          <w:szCs w:val="20"/>
        </w:rPr>
      </w:pPr>
    </w:p>
    <w:p w14:paraId="3F015AF5" w14:textId="77777777" w:rsidR="00445711" w:rsidRPr="008F0206" w:rsidRDefault="00445711" w:rsidP="00445711">
      <w:pPr>
        <w:pStyle w:val="BodyText"/>
        <w:numPr>
          <w:ilvl w:val="0"/>
          <w:numId w:val="32"/>
        </w:numPr>
        <w:rPr>
          <w:rFonts w:cs="Arial"/>
          <w:szCs w:val="20"/>
        </w:rPr>
      </w:pPr>
      <w:r w:rsidRPr="008F0206">
        <w:rPr>
          <w:rFonts w:cs="Arial"/>
          <w:szCs w:val="20"/>
        </w:rPr>
        <w:t>Login to the WFA using your MGMT\M-Account.</w:t>
      </w:r>
    </w:p>
    <w:p w14:paraId="320B4F95" w14:textId="77777777" w:rsidR="00445711" w:rsidRPr="00945C2B" w:rsidRDefault="00445711" w:rsidP="00445711">
      <w:pPr>
        <w:ind w:firstLine="720"/>
        <w:rPr>
          <w:noProof/>
        </w:rPr>
      </w:pPr>
      <w:r w:rsidRPr="00945C2B">
        <w:rPr>
          <w:noProof/>
          <w:lang w:val="en-US" w:eastAsia="en-US"/>
        </w:rPr>
        <w:drawing>
          <wp:inline distT="0" distB="0" distL="0" distR="0" wp14:anchorId="7D956D4B" wp14:editId="688EDFF6">
            <wp:extent cx="3693731" cy="17028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6673" cy="1750344"/>
                    </a:xfrm>
                    <a:prstGeom prst="rect">
                      <a:avLst/>
                    </a:prstGeom>
                    <a:noFill/>
                    <a:ln>
                      <a:noFill/>
                    </a:ln>
                  </pic:spPr>
                </pic:pic>
              </a:graphicData>
            </a:graphic>
          </wp:inline>
        </w:drawing>
      </w:r>
    </w:p>
    <w:p w14:paraId="76F8D427" w14:textId="77777777" w:rsidR="00445711" w:rsidRPr="00945C2B" w:rsidRDefault="00445711" w:rsidP="00445711">
      <w:pPr>
        <w:rPr>
          <w:noProof/>
        </w:rPr>
      </w:pPr>
    </w:p>
    <w:p w14:paraId="42EFD1E1" w14:textId="77777777" w:rsidR="00445711" w:rsidRPr="009B1B25" w:rsidRDefault="00445711" w:rsidP="00445711">
      <w:pPr>
        <w:pStyle w:val="BodyText"/>
        <w:numPr>
          <w:ilvl w:val="0"/>
          <w:numId w:val="32"/>
        </w:numPr>
        <w:rPr>
          <w:rFonts w:cs="Arial"/>
          <w:szCs w:val="20"/>
        </w:rPr>
      </w:pPr>
      <w:r>
        <w:rPr>
          <w:rFonts w:cs="Arial"/>
          <w:szCs w:val="20"/>
        </w:rPr>
        <w:lastRenderedPageBreak/>
        <w:t xml:space="preserve">If this request </w:t>
      </w:r>
      <w:r w:rsidRPr="00FA0169">
        <w:t>involves</w:t>
      </w:r>
      <w:r>
        <w:rPr>
          <w:rFonts w:cs="Arial"/>
          <w:szCs w:val="20"/>
        </w:rPr>
        <w:t xml:space="preserve"> new </w:t>
      </w:r>
      <w:proofErr w:type="spellStart"/>
      <w:r>
        <w:rPr>
          <w:rFonts w:cs="Arial"/>
          <w:szCs w:val="20"/>
        </w:rPr>
        <w:t>vfiler</w:t>
      </w:r>
      <w:proofErr w:type="spellEnd"/>
      <w:r>
        <w:rPr>
          <w:rFonts w:cs="Arial"/>
          <w:szCs w:val="20"/>
        </w:rPr>
        <w:t xml:space="preserve"> and volume creation then </w:t>
      </w:r>
      <w:r w:rsidRPr="00C34E8D">
        <w:rPr>
          <w:rFonts w:cs="Arial"/>
          <w:szCs w:val="20"/>
        </w:rPr>
        <w:t xml:space="preserve">Choose </w:t>
      </w:r>
      <w:r>
        <w:rPr>
          <w:rFonts w:cs="Arial"/>
          <w:szCs w:val="20"/>
        </w:rPr>
        <w:t>“</w:t>
      </w:r>
      <w:r w:rsidRPr="00C34E8D">
        <w:rPr>
          <w:rFonts w:cs="Arial"/>
          <w:szCs w:val="20"/>
        </w:rPr>
        <w:t xml:space="preserve">TR Create NFS </w:t>
      </w:r>
      <w:proofErr w:type="spellStart"/>
      <w:r w:rsidRPr="00C34E8D">
        <w:rPr>
          <w:rFonts w:cs="Arial"/>
          <w:szCs w:val="20"/>
        </w:rPr>
        <w:t>vfiler</w:t>
      </w:r>
      <w:proofErr w:type="spellEnd"/>
      <w:r w:rsidRPr="00C34E8D">
        <w:rPr>
          <w:rFonts w:cs="Arial"/>
          <w:szCs w:val="20"/>
        </w:rPr>
        <w:t xml:space="preserve">, volume and </w:t>
      </w:r>
      <w:proofErr w:type="spellStart"/>
      <w:r w:rsidRPr="00C34E8D">
        <w:rPr>
          <w:rFonts w:cs="Arial"/>
          <w:szCs w:val="20"/>
        </w:rPr>
        <w:t>qtree</w:t>
      </w:r>
      <w:proofErr w:type="spellEnd"/>
      <w:r>
        <w:rPr>
          <w:rFonts w:cs="Arial"/>
          <w:szCs w:val="20"/>
        </w:rPr>
        <w:t>”</w:t>
      </w:r>
      <w:r w:rsidRPr="00C34E8D">
        <w:rPr>
          <w:rFonts w:cs="Arial"/>
          <w:szCs w:val="20"/>
        </w:rPr>
        <w:t xml:space="preserve"> template, shown below.</w:t>
      </w:r>
      <w:r>
        <w:rPr>
          <w:rFonts w:cs="Arial"/>
          <w:szCs w:val="20"/>
        </w:rPr>
        <w:t xml:space="preserve"> </w:t>
      </w:r>
    </w:p>
    <w:p w14:paraId="05538C5E" w14:textId="77777777" w:rsidR="00445711" w:rsidRDefault="00445711" w:rsidP="00445711">
      <w:pPr>
        <w:ind w:firstLine="720"/>
      </w:pPr>
      <w:r w:rsidRPr="00C34E8D">
        <w:rPr>
          <w:noProof/>
          <w:sz w:val="22"/>
          <w:lang w:val="en-US" w:eastAsia="en-US"/>
        </w:rPr>
        <w:drawing>
          <wp:inline distT="0" distB="0" distL="0" distR="0" wp14:anchorId="4C32DB2D" wp14:editId="560F1C05">
            <wp:extent cx="4574449" cy="257312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0099" cy="2576306"/>
                    </a:xfrm>
                    <a:prstGeom prst="rect">
                      <a:avLst/>
                    </a:prstGeom>
                    <a:noFill/>
                    <a:ln>
                      <a:noFill/>
                    </a:ln>
                  </pic:spPr>
                </pic:pic>
              </a:graphicData>
            </a:graphic>
          </wp:inline>
        </w:drawing>
      </w:r>
    </w:p>
    <w:p w14:paraId="713CADA4" w14:textId="77777777" w:rsidR="00445711" w:rsidRDefault="00445711" w:rsidP="00445711">
      <w:pPr>
        <w:pStyle w:val="BodyText"/>
        <w:numPr>
          <w:ilvl w:val="0"/>
          <w:numId w:val="32"/>
        </w:numPr>
      </w:pPr>
      <w:r w:rsidRPr="00C34E8D">
        <w:rPr>
          <w:rFonts w:cs="Arial"/>
          <w:szCs w:val="20"/>
        </w:rPr>
        <w:t xml:space="preserve">Enter all the necessary details, such as:  </w:t>
      </w:r>
      <w:proofErr w:type="spellStart"/>
      <w:r w:rsidRPr="00C34E8D">
        <w:rPr>
          <w:rFonts w:cs="Arial"/>
          <w:szCs w:val="20"/>
        </w:rPr>
        <w:t>Vfiler</w:t>
      </w:r>
      <w:proofErr w:type="spellEnd"/>
      <w:r w:rsidRPr="00C34E8D">
        <w:rPr>
          <w:rFonts w:cs="Arial"/>
          <w:szCs w:val="20"/>
        </w:rPr>
        <w:t xml:space="preserve"> name,</w:t>
      </w:r>
      <w:r>
        <w:rPr>
          <w:rFonts w:cs="Arial"/>
          <w:szCs w:val="20"/>
        </w:rPr>
        <w:t xml:space="preserve"> </w:t>
      </w:r>
      <w:proofErr w:type="spellStart"/>
      <w:r>
        <w:rPr>
          <w:rFonts w:cs="Arial"/>
          <w:szCs w:val="20"/>
        </w:rPr>
        <w:t>Vfiler</w:t>
      </w:r>
      <w:proofErr w:type="spellEnd"/>
      <w:r>
        <w:rPr>
          <w:rFonts w:cs="Arial"/>
          <w:szCs w:val="20"/>
        </w:rPr>
        <w:t xml:space="preserve"> IP, </w:t>
      </w:r>
      <w:proofErr w:type="spellStart"/>
      <w:proofErr w:type="gramStart"/>
      <w:r>
        <w:rPr>
          <w:rFonts w:cs="Arial"/>
          <w:szCs w:val="20"/>
        </w:rPr>
        <w:t>subnet,VLAN</w:t>
      </w:r>
      <w:proofErr w:type="spellEnd"/>
      <w:proofErr w:type="gramEnd"/>
      <w:r>
        <w:rPr>
          <w:rFonts w:cs="Arial"/>
          <w:szCs w:val="20"/>
        </w:rPr>
        <w:t xml:space="preserve"> from the Banana request confirmation email</w:t>
      </w:r>
    </w:p>
    <w:p w14:paraId="3FDE4EF6" w14:textId="77777777" w:rsidR="00445711" w:rsidRDefault="00445711" w:rsidP="00445711">
      <w:pPr>
        <w:ind w:firstLine="720"/>
      </w:pPr>
      <w:r>
        <w:rPr>
          <w:noProof/>
          <w:lang w:val="en-US" w:eastAsia="en-US"/>
        </w:rPr>
        <w:drawing>
          <wp:inline distT="0" distB="0" distL="0" distR="0" wp14:anchorId="1CB2E162" wp14:editId="157D1FDB">
            <wp:extent cx="4814476" cy="4264297"/>
            <wp:effectExtent l="0" t="0" r="1206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1257" cy="4270303"/>
                    </a:xfrm>
                    <a:prstGeom prst="rect">
                      <a:avLst/>
                    </a:prstGeom>
                    <a:noFill/>
                    <a:ln>
                      <a:noFill/>
                    </a:ln>
                  </pic:spPr>
                </pic:pic>
              </a:graphicData>
            </a:graphic>
          </wp:inline>
        </w:drawing>
      </w:r>
    </w:p>
    <w:p w14:paraId="4E87F9E0" w14:textId="7BE445C1" w:rsidR="00445711" w:rsidRDefault="00445711" w:rsidP="00445711">
      <w:pPr>
        <w:pStyle w:val="ListParagraph"/>
        <w:numPr>
          <w:ilvl w:val="0"/>
          <w:numId w:val="30"/>
        </w:numPr>
        <w:spacing w:after="200" w:line="276" w:lineRule="auto"/>
        <w:contextualSpacing w:val="0"/>
      </w:pPr>
      <w:r>
        <w:t xml:space="preserve">NOTE: always double check the DNS </w:t>
      </w:r>
      <w:proofErr w:type="spellStart"/>
      <w:r>
        <w:t>environment</w:t>
      </w:r>
      <w:del w:id="168" w:author="Microsoft Office User" w:date="2017-08-31T14:23:00Z">
        <w:r w:rsidDel="00BA0D44">
          <w:delText xml:space="preserve"> </w:delText>
        </w:r>
      </w:del>
      <w:ins w:id="169" w:author="Microsoft Office User" w:date="2017-08-31T14:23:00Z">
        <w:r w:rsidR="00BA0D44">
          <w:t>.The</w:t>
        </w:r>
        <w:proofErr w:type="spellEnd"/>
        <w:r w:rsidR="00BA0D44">
          <w:t xml:space="preserve"> DNS sho</w:t>
        </w:r>
        <w:r w:rsidR="006926AE">
          <w:t>uld be from same site and datacentre module</w:t>
        </w:r>
      </w:ins>
      <w:del w:id="170" w:author="Microsoft Office User" w:date="2017-08-31T14:23:00Z">
        <w:r w:rsidDel="00BA0D44">
          <w:delText>which you selected is same as build requirement</w:delText>
        </w:r>
      </w:del>
      <w:r>
        <w:t>.</w:t>
      </w:r>
    </w:p>
    <w:p w14:paraId="5189DD4B" w14:textId="77777777" w:rsidR="00445711" w:rsidRDefault="00445711" w:rsidP="00445711">
      <w:pPr>
        <w:ind w:left="720"/>
      </w:pPr>
      <w:r>
        <w:rPr>
          <w:noProof/>
          <w:lang w:val="en-US" w:eastAsia="en-US"/>
        </w:rPr>
        <w:lastRenderedPageBreak/>
        <w:drawing>
          <wp:inline distT="0" distB="0" distL="0" distR="0" wp14:anchorId="7C3BD152" wp14:editId="1DDA42E8">
            <wp:extent cx="5160010" cy="6203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60010" cy="620395"/>
                    </a:xfrm>
                    <a:prstGeom prst="rect">
                      <a:avLst/>
                    </a:prstGeom>
                    <a:noFill/>
                    <a:ln>
                      <a:noFill/>
                    </a:ln>
                  </pic:spPr>
                </pic:pic>
              </a:graphicData>
            </a:graphic>
          </wp:inline>
        </w:drawing>
      </w:r>
    </w:p>
    <w:p w14:paraId="30FB54B2" w14:textId="77777777" w:rsidR="00445711" w:rsidRDefault="00445711" w:rsidP="00445711">
      <w:pPr>
        <w:pStyle w:val="BodyText"/>
        <w:numPr>
          <w:ilvl w:val="0"/>
          <w:numId w:val="32"/>
        </w:numPr>
      </w:pPr>
      <w:r>
        <w:t>Enter the aggregate, volume/</w:t>
      </w:r>
      <w:proofErr w:type="spellStart"/>
      <w:r>
        <w:t>qtree</w:t>
      </w:r>
      <w:proofErr w:type="spellEnd"/>
      <w:r>
        <w:t xml:space="preserve"> details and volume size details as shown below.)</w:t>
      </w:r>
    </w:p>
    <w:p w14:paraId="34ED1153" w14:textId="77777777" w:rsidR="00445711" w:rsidRPr="00B45ABD" w:rsidRDefault="00445711" w:rsidP="00445711">
      <w:pPr>
        <w:pStyle w:val="BodyText"/>
        <w:ind w:left="720"/>
        <w:rPr>
          <w:color w:val="auto"/>
        </w:rPr>
      </w:pPr>
      <w:r w:rsidRPr="00B45ABD">
        <w:rPr>
          <w:color w:val="auto"/>
        </w:rPr>
        <w:t>Note: Only add the chargeback and the application name</w:t>
      </w:r>
      <w:r>
        <w:rPr>
          <w:color w:val="auto"/>
        </w:rPr>
        <w:t xml:space="preserve"> </w:t>
      </w:r>
      <w:r w:rsidRPr="00B45ABD">
        <w:rPr>
          <w:color w:val="auto"/>
        </w:rPr>
        <w:t xml:space="preserve">(first two words) for volume details, do not add snap or </w:t>
      </w:r>
      <w:proofErr w:type="spellStart"/>
      <w:r w:rsidRPr="00B45ABD">
        <w:rPr>
          <w:color w:val="auto"/>
        </w:rPr>
        <w:t>nosnap</w:t>
      </w:r>
      <w:proofErr w:type="spellEnd"/>
      <w:r w:rsidRPr="00B45ABD">
        <w:rPr>
          <w:color w:val="auto"/>
        </w:rPr>
        <w:t xml:space="preserve"> suffix to the volume, as you can choose this option in the </w:t>
      </w:r>
      <w:proofErr w:type="spellStart"/>
      <w:r w:rsidRPr="00B45ABD">
        <w:rPr>
          <w:color w:val="auto"/>
        </w:rPr>
        <w:t>snapvault</w:t>
      </w:r>
      <w:proofErr w:type="spellEnd"/>
      <w:r w:rsidRPr="00B45ABD">
        <w:rPr>
          <w:color w:val="auto"/>
        </w:rPr>
        <w:t xml:space="preserve"> retention field shown further below.</w:t>
      </w:r>
    </w:p>
    <w:p w14:paraId="05BE5CC5" w14:textId="77777777" w:rsidR="00445711" w:rsidRPr="00B45ABD" w:rsidRDefault="00445711" w:rsidP="00445711">
      <w:pPr>
        <w:pStyle w:val="BodyText"/>
        <w:ind w:left="360" w:firstLine="360"/>
        <w:rPr>
          <w:i/>
          <w:color w:val="auto"/>
        </w:rPr>
      </w:pPr>
      <w:r w:rsidRPr="00B45ABD">
        <w:rPr>
          <w:i/>
          <w:color w:val="auto"/>
        </w:rPr>
        <w:t>For example:  cb0659_intergratedbatchqp</w:t>
      </w:r>
    </w:p>
    <w:p w14:paraId="72F9AD35" w14:textId="77777777" w:rsidR="00445711" w:rsidRDefault="00445711" w:rsidP="00445711">
      <w:pPr>
        <w:ind w:firstLine="720"/>
        <w:rPr>
          <w:noProof/>
        </w:rPr>
      </w:pPr>
      <w:r w:rsidRPr="00A23462">
        <w:rPr>
          <w:noProof/>
          <w:lang w:val="en-US" w:eastAsia="en-US"/>
        </w:rPr>
        <w:drawing>
          <wp:inline distT="0" distB="0" distL="0" distR="0" wp14:anchorId="59458B88" wp14:editId="5C06C4A9">
            <wp:extent cx="3888649" cy="2401472"/>
            <wp:effectExtent l="0" t="0" r="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1961" cy="2409693"/>
                    </a:xfrm>
                    <a:prstGeom prst="rect">
                      <a:avLst/>
                    </a:prstGeom>
                    <a:noFill/>
                    <a:ln>
                      <a:noFill/>
                    </a:ln>
                  </pic:spPr>
                </pic:pic>
              </a:graphicData>
            </a:graphic>
          </wp:inline>
        </w:drawing>
      </w:r>
    </w:p>
    <w:p w14:paraId="6F76BA92" w14:textId="77777777" w:rsidR="00445711" w:rsidRDefault="00445711" w:rsidP="00445711">
      <w:pPr>
        <w:pStyle w:val="ListParagraph"/>
        <w:ind w:left="1080"/>
        <w:rPr>
          <w:noProof/>
        </w:rPr>
      </w:pPr>
    </w:p>
    <w:p w14:paraId="38E057AB" w14:textId="77777777" w:rsidR="00445711" w:rsidRDefault="00445711" w:rsidP="00445711">
      <w:pPr>
        <w:pStyle w:val="BodyText"/>
        <w:numPr>
          <w:ilvl w:val="0"/>
          <w:numId w:val="32"/>
        </w:numPr>
        <w:rPr>
          <w:noProof/>
        </w:rPr>
      </w:pPr>
      <w:r>
        <w:t>Add the RW/RO permissions for the hosts given in the build.</w:t>
      </w:r>
    </w:p>
    <w:p w14:paraId="119012DE" w14:textId="77777777" w:rsidR="00445711" w:rsidRDefault="00445711" w:rsidP="00445711">
      <w:pPr>
        <w:ind w:firstLine="720"/>
        <w:rPr>
          <w:noProof/>
        </w:rPr>
      </w:pPr>
      <w:r>
        <w:rPr>
          <w:noProof/>
          <w:lang w:val="en-US" w:eastAsia="en-US"/>
        </w:rPr>
        <w:drawing>
          <wp:inline distT="0" distB="0" distL="0" distR="0" wp14:anchorId="0AB36296" wp14:editId="1ED9CA25">
            <wp:extent cx="3888649" cy="603204"/>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8851" cy="614094"/>
                    </a:xfrm>
                    <a:prstGeom prst="rect">
                      <a:avLst/>
                    </a:prstGeom>
                    <a:noFill/>
                    <a:ln>
                      <a:noFill/>
                    </a:ln>
                  </pic:spPr>
                </pic:pic>
              </a:graphicData>
            </a:graphic>
          </wp:inline>
        </w:drawing>
      </w:r>
    </w:p>
    <w:p w14:paraId="5F3076A9" w14:textId="77777777" w:rsidR="00445711" w:rsidRDefault="00445711" w:rsidP="00445711">
      <w:pPr>
        <w:pStyle w:val="BodyText"/>
        <w:numPr>
          <w:ilvl w:val="0"/>
          <w:numId w:val="32"/>
        </w:numPr>
        <w:rPr>
          <w:noProof/>
        </w:rPr>
      </w:pPr>
      <w:r>
        <w:t xml:space="preserve">Next, choose if the volume is a </w:t>
      </w:r>
      <w:proofErr w:type="spellStart"/>
      <w:r>
        <w:t>nosnap</w:t>
      </w:r>
      <w:proofErr w:type="spellEnd"/>
      <w:r>
        <w:t xml:space="preserve"> or snap volume from the drop-down list (</w:t>
      </w:r>
      <w:proofErr w:type="spellStart"/>
      <w:r>
        <w:t>Snapvault</w:t>
      </w:r>
      <w:proofErr w:type="spellEnd"/>
      <w:r>
        <w:t xml:space="preserve"> retention needs to be selected for the snap volume) and the TRP load design matrix.</w:t>
      </w:r>
    </w:p>
    <w:p w14:paraId="61450B15" w14:textId="46BEAFC3" w:rsidR="00445711" w:rsidRPr="00B45ABD" w:rsidRDefault="00445711" w:rsidP="00445711">
      <w:pPr>
        <w:ind w:left="720"/>
        <w:rPr>
          <w:rFonts w:cs="Arial"/>
          <w:szCs w:val="20"/>
        </w:rPr>
      </w:pPr>
      <w:r w:rsidRPr="00B45ABD">
        <w:rPr>
          <w:rFonts w:cs="Arial"/>
          <w:szCs w:val="20"/>
        </w:rPr>
        <w:t xml:space="preserve">Note: TRP load design matrix can be fetched by </w:t>
      </w:r>
      <w:proofErr w:type="spellStart"/>
      <w:r w:rsidRPr="00B45ABD">
        <w:rPr>
          <w:rFonts w:cs="Arial"/>
          <w:szCs w:val="20"/>
        </w:rPr>
        <w:t>mousing</w:t>
      </w:r>
      <w:proofErr w:type="spellEnd"/>
      <w:r w:rsidRPr="00B45ABD">
        <w:rPr>
          <w:rFonts w:cs="Arial"/>
          <w:szCs w:val="20"/>
        </w:rPr>
        <w:t xml:space="preserve"> over this field in WFA. This provides the instruction to get the TRP.</w:t>
      </w:r>
      <w:ins w:id="171" w:author="Microsoft Office User" w:date="2017-08-31T14:24:00Z">
        <w:r w:rsidR="006926AE">
          <w:rPr>
            <w:rFonts w:cs="Arial"/>
            <w:szCs w:val="20"/>
          </w:rPr>
          <w:t xml:space="preserve"> </w:t>
        </w:r>
        <w:r w:rsidR="006926AE" w:rsidRPr="006926AE">
          <w:rPr>
            <w:rFonts w:cs="Arial"/>
            <w:b/>
            <w:szCs w:val="20"/>
            <w:rPrChange w:id="172" w:author="Microsoft Office User" w:date="2017-08-31T14:24:00Z">
              <w:rPr>
                <w:rFonts w:cs="Arial"/>
                <w:szCs w:val="20"/>
              </w:rPr>
            </w:rPrChange>
          </w:rPr>
          <w:t>The TRP load check should be completed</w:t>
        </w:r>
        <w:r w:rsidR="006926AE" w:rsidRPr="00687811">
          <w:rPr>
            <w:rFonts w:cs="Arial"/>
            <w:b/>
            <w:szCs w:val="20"/>
          </w:rPr>
          <w:t xml:space="preserve"> as outlined in the pre-requisites.</w:t>
        </w:r>
      </w:ins>
    </w:p>
    <w:p w14:paraId="30C70EBB" w14:textId="77777777" w:rsidR="00445711" w:rsidRDefault="00445711" w:rsidP="00445711">
      <w:pPr>
        <w:pStyle w:val="ListParagraph"/>
        <w:ind w:left="1080"/>
        <w:rPr>
          <w:noProof/>
        </w:rPr>
      </w:pPr>
      <w:r w:rsidRPr="00A23462">
        <w:rPr>
          <w:noProof/>
          <w:lang w:val="en-US"/>
        </w:rPr>
        <w:lastRenderedPageBreak/>
        <w:drawing>
          <wp:inline distT="0" distB="0" distL="0" distR="0" wp14:anchorId="242CA304" wp14:editId="5F76A56C">
            <wp:extent cx="3952508" cy="3654697"/>
            <wp:effectExtent l="0" t="0" r="1016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5123" cy="3666362"/>
                    </a:xfrm>
                    <a:prstGeom prst="rect">
                      <a:avLst/>
                    </a:prstGeom>
                    <a:noFill/>
                    <a:ln>
                      <a:noFill/>
                    </a:ln>
                  </pic:spPr>
                </pic:pic>
              </a:graphicData>
            </a:graphic>
          </wp:inline>
        </w:drawing>
      </w:r>
    </w:p>
    <w:p w14:paraId="5F8CD733" w14:textId="77777777" w:rsidR="00445711" w:rsidRPr="00B45ABD" w:rsidRDefault="00445711" w:rsidP="00445711">
      <w:pPr>
        <w:pStyle w:val="BodyText"/>
        <w:ind w:left="1080"/>
        <w:rPr>
          <w:color w:val="auto"/>
        </w:rPr>
      </w:pPr>
      <w:r w:rsidRPr="00B45ABD">
        <w:rPr>
          <w:color w:val="auto"/>
        </w:rPr>
        <w:t xml:space="preserve">Aggregate overcommit and aggregate utilization are automatically populated. Once you </w:t>
      </w:r>
      <w:proofErr w:type="spellStart"/>
      <w:r w:rsidRPr="00B45ABD">
        <w:rPr>
          <w:color w:val="auto"/>
        </w:rPr>
        <w:t>mouseover</w:t>
      </w:r>
      <w:proofErr w:type="spellEnd"/>
      <w:r w:rsidRPr="00B45ABD">
        <w:rPr>
          <w:color w:val="auto"/>
        </w:rPr>
        <w:t xml:space="preserve"> these two fields you can find the threshold limits,</w:t>
      </w:r>
      <w:r>
        <w:rPr>
          <w:color w:val="auto"/>
        </w:rPr>
        <w:t xml:space="preserve"> </w:t>
      </w:r>
      <w:r w:rsidRPr="00B45ABD">
        <w:rPr>
          <w:color w:val="auto"/>
        </w:rPr>
        <w:t>beyond which we cannot provision the storage.</w:t>
      </w:r>
    </w:p>
    <w:p w14:paraId="3928B35E" w14:textId="77777777" w:rsidR="00445711" w:rsidRDefault="00445711" w:rsidP="00445711">
      <w:pPr>
        <w:pStyle w:val="BodyText"/>
        <w:numPr>
          <w:ilvl w:val="0"/>
          <w:numId w:val="32"/>
        </w:numPr>
      </w:pPr>
      <w:r>
        <w:t>Click on preview and then execute the template accordingly.</w:t>
      </w:r>
    </w:p>
    <w:p w14:paraId="6975EFF1" w14:textId="77777777" w:rsidR="00445711" w:rsidRDefault="00445711" w:rsidP="00445711">
      <w:pPr>
        <w:pStyle w:val="BodyText"/>
        <w:numPr>
          <w:ilvl w:val="0"/>
          <w:numId w:val="32"/>
        </w:numPr>
      </w:pPr>
      <w:r>
        <w:t>Once the template is successfully executed an email with all the necessary outputs are sent.</w:t>
      </w:r>
    </w:p>
    <w:p w14:paraId="6C82E5BC" w14:textId="77777777" w:rsidR="00445711" w:rsidRDefault="00445711" w:rsidP="00445711">
      <w:pPr>
        <w:pStyle w:val="ListParagraph"/>
        <w:ind w:left="360"/>
      </w:pPr>
    </w:p>
    <w:p w14:paraId="74B460CB" w14:textId="77777777" w:rsidR="00445711" w:rsidRPr="00F91768" w:rsidRDefault="00445711" w:rsidP="00445711">
      <w:pPr>
        <w:rPr>
          <w:i/>
          <w:u w:val="single"/>
        </w:rPr>
      </w:pPr>
      <w:r w:rsidRPr="00F91768">
        <w:rPr>
          <w:i/>
          <w:u w:val="single"/>
        </w:rPr>
        <w:t>Steps to create new volume/</w:t>
      </w:r>
      <w:proofErr w:type="spellStart"/>
      <w:r w:rsidRPr="00F91768">
        <w:rPr>
          <w:i/>
          <w:u w:val="single"/>
        </w:rPr>
        <w:t>qtree</w:t>
      </w:r>
      <w:proofErr w:type="spellEnd"/>
      <w:r w:rsidRPr="00F91768">
        <w:rPr>
          <w:i/>
          <w:u w:val="single"/>
        </w:rPr>
        <w:t xml:space="preserve"> on existing NFS </w:t>
      </w:r>
      <w:proofErr w:type="spellStart"/>
      <w:r w:rsidRPr="00F91768">
        <w:rPr>
          <w:i/>
          <w:u w:val="single"/>
        </w:rPr>
        <w:t>vfiler</w:t>
      </w:r>
      <w:proofErr w:type="spellEnd"/>
      <w:r w:rsidRPr="00F91768">
        <w:rPr>
          <w:i/>
          <w:u w:val="single"/>
        </w:rPr>
        <w:t xml:space="preserve"> (</w:t>
      </w:r>
      <w:proofErr w:type="gramStart"/>
      <w:r w:rsidRPr="00F91768">
        <w:rPr>
          <w:i/>
          <w:u w:val="single"/>
        </w:rPr>
        <w:t>non LION</w:t>
      </w:r>
      <w:proofErr w:type="gramEnd"/>
      <w:r w:rsidRPr="00F91768">
        <w:rPr>
          <w:i/>
          <w:u w:val="single"/>
        </w:rPr>
        <w:t>) provisioning:</w:t>
      </w:r>
    </w:p>
    <w:p w14:paraId="46F2438E" w14:textId="2719E216" w:rsidR="00445711" w:rsidRPr="008F0206" w:rsidRDefault="00445711" w:rsidP="00445711">
      <w:pPr>
        <w:pStyle w:val="BodyText"/>
        <w:numPr>
          <w:ilvl w:val="0"/>
          <w:numId w:val="34"/>
        </w:numPr>
        <w:rPr>
          <w:rFonts w:cs="Arial"/>
          <w:szCs w:val="20"/>
        </w:rPr>
      </w:pPr>
      <w:r w:rsidRPr="008F0206">
        <w:rPr>
          <w:rFonts w:cs="Arial"/>
          <w:szCs w:val="20"/>
          <w:lang w:val="en-US"/>
        </w:rPr>
        <w:t>Complete the</w:t>
      </w:r>
      <w:r>
        <w:rPr>
          <w:rFonts w:cs="Arial"/>
          <w:szCs w:val="20"/>
        </w:rPr>
        <w:t xml:space="preserve"> </w:t>
      </w:r>
      <w:ins w:id="173" w:author="Microsoft Office User" w:date="2017-09-13T12:48:00Z">
        <w:r w:rsidRPr="00F955ED">
          <w:rPr>
            <w:rFonts w:cs="Arial"/>
            <w:szCs w:val="20"/>
            <w:rPrChange w:id="174" w:author="Microsoft Office User" w:date="2017-09-13T12:55:00Z">
              <w:rPr>
                <w:rStyle w:val="Hyperlink"/>
                <w:rFonts w:cs="Arial"/>
                <w:szCs w:val="20"/>
              </w:rPr>
            </w:rPrChange>
          </w:rPr>
          <w:t>prerequisites</w:t>
        </w:r>
      </w:ins>
      <w:r>
        <w:rPr>
          <w:rFonts w:cs="Arial"/>
          <w:szCs w:val="20"/>
        </w:rPr>
        <w:t>.</w:t>
      </w:r>
    </w:p>
    <w:p w14:paraId="57168982" w14:textId="77777777" w:rsidR="00445711" w:rsidRPr="008F0206" w:rsidRDefault="00445711" w:rsidP="00445711">
      <w:pPr>
        <w:pStyle w:val="BodyText"/>
        <w:numPr>
          <w:ilvl w:val="0"/>
          <w:numId w:val="34"/>
        </w:numPr>
        <w:rPr>
          <w:rFonts w:cs="Arial"/>
          <w:szCs w:val="20"/>
        </w:rPr>
      </w:pPr>
      <w:r w:rsidRPr="008F0206">
        <w:rPr>
          <w:rFonts w:cs="Arial"/>
          <w:szCs w:val="20"/>
        </w:rPr>
        <w:t xml:space="preserve">Next, proceed to </w:t>
      </w:r>
      <w:proofErr w:type="spellStart"/>
      <w:r w:rsidRPr="008F0206">
        <w:rPr>
          <w:rFonts w:cs="Arial"/>
          <w:szCs w:val="20"/>
        </w:rPr>
        <w:t>vfiler</w:t>
      </w:r>
      <w:proofErr w:type="spellEnd"/>
      <w:r w:rsidRPr="008F0206">
        <w:rPr>
          <w:rFonts w:cs="Arial"/>
          <w:szCs w:val="20"/>
        </w:rPr>
        <w:t xml:space="preserve"> creation using WFA.  Note: </w:t>
      </w:r>
      <w:r w:rsidRPr="008F0206">
        <w:rPr>
          <w:rFonts w:cs="Arial"/>
          <w:b/>
          <w:szCs w:val="20"/>
        </w:rPr>
        <w:t>CLI should not be used.</w:t>
      </w:r>
    </w:p>
    <w:p w14:paraId="16A621C9" w14:textId="77777777" w:rsidR="00445711" w:rsidRPr="008F0206" w:rsidRDefault="008001AF" w:rsidP="00445711">
      <w:pPr>
        <w:ind w:left="720" w:firstLine="720"/>
        <w:rPr>
          <w:rFonts w:cs="Arial"/>
          <w:szCs w:val="20"/>
        </w:rPr>
      </w:pPr>
      <w:hyperlink r:id="rId99" w:history="1">
        <w:r w:rsidR="00445711" w:rsidRPr="008F0206">
          <w:rPr>
            <w:rStyle w:val="Hyperlink"/>
            <w:rFonts w:cs="Arial"/>
            <w:szCs w:val="20"/>
          </w:rPr>
          <w:t>http://167.68.250.87:27900/wfa/</w:t>
        </w:r>
      </w:hyperlink>
      <w:r w:rsidR="00445711" w:rsidRPr="008F0206">
        <w:rPr>
          <w:rFonts w:cs="Arial"/>
          <w:szCs w:val="20"/>
        </w:rPr>
        <w:t xml:space="preserve">   -- CIS</w:t>
      </w:r>
    </w:p>
    <w:p w14:paraId="7E6AE286" w14:textId="77777777" w:rsidR="00445711" w:rsidRPr="008F0206" w:rsidRDefault="008001AF" w:rsidP="00445711">
      <w:pPr>
        <w:ind w:left="720" w:firstLine="720"/>
        <w:rPr>
          <w:rFonts w:cs="Arial"/>
          <w:szCs w:val="20"/>
        </w:rPr>
      </w:pPr>
      <w:hyperlink r:id="rId100" w:history="1">
        <w:r w:rsidR="00445711" w:rsidRPr="008F0206">
          <w:rPr>
            <w:rStyle w:val="Hyperlink"/>
            <w:rFonts w:cs="Arial"/>
            <w:szCs w:val="20"/>
          </w:rPr>
          <w:t>http://167.68.246.65:27900/wfa/</w:t>
        </w:r>
      </w:hyperlink>
      <w:r w:rsidR="00445711" w:rsidRPr="008F0206">
        <w:rPr>
          <w:rFonts w:cs="Arial"/>
          <w:szCs w:val="20"/>
        </w:rPr>
        <w:t>    -- CPS</w:t>
      </w:r>
    </w:p>
    <w:p w14:paraId="65812BF5" w14:textId="77777777" w:rsidR="00445711" w:rsidRPr="008F0206" w:rsidRDefault="00445711" w:rsidP="00445711">
      <w:pPr>
        <w:rPr>
          <w:rFonts w:cs="Arial"/>
          <w:szCs w:val="20"/>
        </w:rPr>
      </w:pPr>
    </w:p>
    <w:p w14:paraId="27804AD2" w14:textId="77777777" w:rsidR="00445711" w:rsidRPr="008F0206" w:rsidRDefault="00445711" w:rsidP="00445711">
      <w:pPr>
        <w:pStyle w:val="BodyText"/>
        <w:numPr>
          <w:ilvl w:val="0"/>
          <w:numId w:val="34"/>
        </w:numPr>
        <w:rPr>
          <w:rFonts w:cs="Arial"/>
          <w:szCs w:val="20"/>
        </w:rPr>
      </w:pPr>
      <w:r w:rsidRPr="008F0206">
        <w:rPr>
          <w:rFonts w:cs="Arial"/>
          <w:szCs w:val="20"/>
        </w:rPr>
        <w:t>Login to the WFA using your MGMT\M-Account.</w:t>
      </w:r>
    </w:p>
    <w:p w14:paraId="7FC31494" w14:textId="77777777" w:rsidR="00445711" w:rsidRPr="00945C2B" w:rsidRDefault="00445711" w:rsidP="00445711"/>
    <w:p w14:paraId="79F97E1A" w14:textId="77777777" w:rsidR="00445711" w:rsidRPr="00945C2B" w:rsidRDefault="00445711" w:rsidP="00445711">
      <w:pPr>
        <w:ind w:left="720" w:firstLine="720"/>
        <w:rPr>
          <w:noProof/>
        </w:rPr>
      </w:pPr>
      <w:r w:rsidRPr="00945C2B">
        <w:rPr>
          <w:noProof/>
          <w:lang w:val="en-US" w:eastAsia="en-US"/>
        </w:rPr>
        <w:drawing>
          <wp:inline distT="0" distB="0" distL="0" distR="0" wp14:anchorId="65B4F952" wp14:editId="6ACDBDDD">
            <wp:extent cx="3693731" cy="17028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6673" cy="1750344"/>
                    </a:xfrm>
                    <a:prstGeom prst="rect">
                      <a:avLst/>
                    </a:prstGeom>
                    <a:noFill/>
                    <a:ln>
                      <a:noFill/>
                    </a:ln>
                  </pic:spPr>
                </pic:pic>
              </a:graphicData>
            </a:graphic>
          </wp:inline>
        </w:drawing>
      </w:r>
    </w:p>
    <w:p w14:paraId="7367B3E3" w14:textId="77777777" w:rsidR="00445711" w:rsidRPr="00945C2B" w:rsidRDefault="00445711" w:rsidP="00445711">
      <w:pPr>
        <w:rPr>
          <w:noProof/>
        </w:rPr>
      </w:pPr>
    </w:p>
    <w:p w14:paraId="6C6D02D3" w14:textId="77777777" w:rsidR="00445711" w:rsidRPr="00FA0169" w:rsidRDefault="00445711" w:rsidP="00445711">
      <w:pPr>
        <w:pStyle w:val="BodyText"/>
        <w:numPr>
          <w:ilvl w:val="0"/>
          <w:numId w:val="34"/>
        </w:numPr>
        <w:rPr>
          <w:rFonts w:cs="Arial"/>
          <w:szCs w:val="20"/>
        </w:rPr>
      </w:pPr>
      <w:r w:rsidRPr="00C34E8D">
        <w:rPr>
          <w:rFonts w:cs="Arial"/>
          <w:szCs w:val="20"/>
        </w:rPr>
        <w:t xml:space="preserve">Choose </w:t>
      </w:r>
      <w:r>
        <w:rPr>
          <w:rFonts w:cs="Arial"/>
          <w:szCs w:val="20"/>
        </w:rPr>
        <w:t>“</w:t>
      </w:r>
      <w:r w:rsidRPr="00C34E8D">
        <w:rPr>
          <w:rFonts w:cs="Arial"/>
          <w:szCs w:val="20"/>
        </w:rPr>
        <w:t xml:space="preserve">TR Create NFS volume and </w:t>
      </w:r>
      <w:proofErr w:type="spellStart"/>
      <w:r w:rsidRPr="00C34E8D">
        <w:rPr>
          <w:rFonts w:cs="Arial"/>
          <w:szCs w:val="20"/>
        </w:rPr>
        <w:t>qtree</w:t>
      </w:r>
      <w:proofErr w:type="spellEnd"/>
      <w:r>
        <w:rPr>
          <w:rFonts w:cs="Arial"/>
          <w:szCs w:val="20"/>
        </w:rPr>
        <w:t xml:space="preserve"> in existing </w:t>
      </w:r>
      <w:proofErr w:type="spellStart"/>
      <w:r>
        <w:rPr>
          <w:rFonts w:cs="Arial"/>
          <w:szCs w:val="20"/>
        </w:rPr>
        <w:t>vfiler</w:t>
      </w:r>
      <w:proofErr w:type="spellEnd"/>
      <w:r>
        <w:rPr>
          <w:rFonts w:cs="Arial"/>
          <w:szCs w:val="20"/>
        </w:rPr>
        <w:t>”</w:t>
      </w:r>
      <w:r w:rsidRPr="00C34E8D">
        <w:rPr>
          <w:rFonts w:cs="Arial"/>
          <w:szCs w:val="20"/>
        </w:rPr>
        <w:t xml:space="preserve"> template, shown below.</w:t>
      </w:r>
    </w:p>
    <w:p w14:paraId="2D124021" w14:textId="77777777" w:rsidR="00445711" w:rsidRDefault="00445711" w:rsidP="00445711">
      <w:pPr>
        <w:ind w:firstLine="720"/>
      </w:pPr>
      <w:r>
        <w:rPr>
          <w:noProof/>
          <w:lang w:val="en-US" w:eastAsia="en-US"/>
        </w:rPr>
        <w:lastRenderedPageBreak/>
        <w:drawing>
          <wp:inline distT="0" distB="0" distL="0" distR="0" wp14:anchorId="71F9C9E2" wp14:editId="16C2D405">
            <wp:extent cx="1602649" cy="828993"/>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04649" cy="830027"/>
                    </a:xfrm>
                    <a:prstGeom prst="rect">
                      <a:avLst/>
                    </a:prstGeom>
                    <a:noFill/>
                    <a:ln>
                      <a:noFill/>
                    </a:ln>
                  </pic:spPr>
                </pic:pic>
              </a:graphicData>
            </a:graphic>
          </wp:inline>
        </w:drawing>
      </w:r>
    </w:p>
    <w:p w14:paraId="303305FC" w14:textId="77777777" w:rsidR="00445711" w:rsidRPr="00FA0169" w:rsidRDefault="00445711" w:rsidP="00445711">
      <w:pPr>
        <w:pStyle w:val="BodyText"/>
        <w:numPr>
          <w:ilvl w:val="0"/>
          <w:numId w:val="34"/>
        </w:numPr>
        <w:rPr>
          <w:rFonts w:cs="Arial"/>
          <w:szCs w:val="20"/>
        </w:rPr>
      </w:pPr>
      <w:r>
        <w:rPr>
          <w:rFonts w:cs="Arial"/>
          <w:szCs w:val="20"/>
        </w:rPr>
        <w:t xml:space="preserve">Enter the </w:t>
      </w:r>
      <w:proofErr w:type="spellStart"/>
      <w:r>
        <w:rPr>
          <w:rFonts w:cs="Arial"/>
          <w:szCs w:val="20"/>
        </w:rPr>
        <w:t>vfiler</w:t>
      </w:r>
      <w:proofErr w:type="spellEnd"/>
      <w:r>
        <w:rPr>
          <w:rFonts w:cs="Arial"/>
          <w:szCs w:val="20"/>
        </w:rPr>
        <w:t xml:space="preserve"> details and Storage details (new volume/</w:t>
      </w:r>
      <w:proofErr w:type="spellStart"/>
      <w:r>
        <w:rPr>
          <w:rFonts w:cs="Arial"/>
          <w:szCs w:val="20"/>
        </w:rPr>
        <w:t>qtree</w:t>
      </w:r>
      <w:proofErr w:type="spellEnd"/>
      <w:r>
        <w:rPr>
          <w:rFonts w:cs="Arial"/>
          <w:szCs w:val="20"/>
        </w:rPr>
        <w:t>) as shown below</w:t>
      </w:r>
    </w:p>
    <w:p w14:paraId="30795FC7" w14:textId="77777777" w:rsidR="00445711" w:rsidRDefault="00445711" w:rsidP="00445711">
      <w:pPr>
        <w:pStyle w:val="ListParagraph"/>
        <w:ind w:left="0" w:firstLine="720"/>
        <w:rPr>
          <w:noProof/>
        </w:rPr>
      </w:pPr>
      <w:r w:rsidRPr="00A23462">
        <w:rPr>
          <w:noProof/>
          <w:lang w:val="en-US"/>
        </w:rPr>
        <w:drawing>
          <wp:inline distT="0" distB="0" distL="0" distR="0" wp14:anchorId="4B4C9377" wp14:editId="53C2194A">
            <wp:extent cx="4041049" cy="3680441"/>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6648" cy="3694648"/>
                    </a:xfrm>
                    <a:prstGeom prst="rect">
                      <a:avLst/>
                    </a:prstGeom>
                    <a:noFill/>
                    <a:ln>
                      <a:noFill/>
                    </a:ln>
                  </pic:spPr>
                </pic:pic>
              </a:graphicData>
            </a:graphic>
          </wp:inline>
        </w:drawing>
      </w:r>
    </w:p>
    <w:p w14:paraId="3B5C16DB" w14:textId="77777777" w:rsidR="00445711" w:rsidRDefault="00445711" w:rsidP="00445711">
      <w:pPr>
        <w:pStyle w:val="ListParagraph"/>
        <w:ind w:left="0" w:firstLine="720"/>
        <w:rPr>
          <w:noProof/>
        </w:rPr>
      </w:pPr>
    </w:p>
    <w:p w14:paraId="56E5A6ED" w14:textId="77777777" w:rsidR="00445711" w:rsidRDefault="00445711" w:rsidP="00445711">
      <w:pPr>
        <w:pStyle w:val="BodyText"/>
        <w:numPr>
          <w:ilvl w:val="0"/>
          <w:numId w:val="34"/>
        </w:numPr>
        <w:rPr>
          <w:noProof/>
        </w:rPr>
      </w:pPr>
      <w:r>
        <w:t xml:space="preserve">Next, choose if the volume is a </w:t>
      </w:r>
      <w:proofErr w:type="spellStart"/>
      <w:r>
        <w:t>nosnap</w:t>
      </w:r>
      <w:proofErr w:type="spellEnd"/>
      <w:r>
        <w:t xml:space="preserve"> or snap volume from the drop-down list (</w:t>
      </w:r>
      <w:proofErr w:type="spellStart"/>
      <w:r>
        <w:t>Snapvault</w:t>
      </w:r>
      <w:proofErr w:type="spellEnd"/>
      <w:r>
        <w:t xml:space="preserve"> retention needs to be selected for the snap volume) and the TRP load design matrix.</w:t>
      </w:r>
    </w:p>
    <w:p w14:paraId="4341A3FF" w14:textId="77777777" w:rsidR="00445711" w:rsidRPr="00B45ABD" w:rsidRDefault="00445711" w:rsidP="00445711">
      <w:pPr>
        <w:ind w:left="720"/>
        <w:rPr>
          <w:rFonts w:cs="Arial"/>
          <w:szCs w:val="20"/>
        </w:rPr>
      </w:pPr>
      <w:r w:rsidRPr="00B45ABD">
        <w:rPr>
          <w:rFonts w:cs="Arial"/>
          <w:szCs w:val="20"/>
        </w:rPr>
        <w:t xml:space="preserve">Note: TRP load design matrix can be fetched by </w:t>
      </w:r>
      <w:proofErr w:type="spellStart"/>
      <w:r w:rsidRPr="00B45ABD">
        <w:rPr>
          <w:rFonts w:cs="Arial"/>
          <w:szCs w:val="20"/>
        </w:rPr>
        <w:t>mousing</w:t>
      </w:r>
      <w:proofErr w:type="spellEnd"/>
      <w:r w:rsidRPr="00B45ABD">
        <w:rPr>
          <w:rFonts w:cs="Arial"/>
          <w:szCs w:val="20"/>
        </w:rPr>
        <w:t xml:space="preserve"> over this field in WFA. This provides the instruction to get the TRP.</w:t>
      </w:r>
    </w:p>
    <w:p w14:paraId="483D3591" w14:textId="77777777" w:rsidR="00445711" w:rsidRDefault="00445711" w:rsidP="00445711">
      <w:pPr>
        <w:pStyle w:val="ListParagraph"/>
        <w:ind w:left="0" w:firstLine="720"/>
        <w:rPr>
          <w:noProof/>
        </w:rPr>
      </w:pPr>
      <w:r>
        <w:rPr>
          <w:noProof/>
          <w:lang w:val="en-US"/>
        </w:rPr>
        <w:drawing>
          <wp:inline distT="0" distB="0" distL="0" distR="0" wp14:anchorId="58511CA6" wp14:editId="3AC4F44E">
            <wp:extent cx="4086587" cy="2359297"/>
            <wp:effectExtent l="0" t="0" r="3175"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97424" cy="2365554"/>
                    </a:xfrm>
                    <a:prstGeom prst="rect">
                      <a:avLst/>
                    </a:prstGeom>
                    <a:noFill/>
                    <a:ln>
                      <a:noFill/>
                    </a:ln>
                  </pic:spPr>
                </pic:pic>
              </a:graphicData>
            </a:graphic>
          </wp:inline>
        </w:drawing>
      </w:r>
    </w:p>
    <w:p w14:paraId="6F3CE3E6" w14:textId="77777777" w:rsidR="00445711" w:rsidRDefault="00445711" w:rsidP="00445711">
      <w:pPr>
        <w:pStyle w:val="BodyText"/>
        <w:numPr>
          <w:ilvl w:val="0"/>
          <w:numId w:val="34"/>
        </w:numPr>
      </w:pPr>
      <w:r>
        <w:t>Click on preview and then execute the template accordingly.</w:t>
      </w:r>
    </w:p>
    <w:p w14:paraId="0DFFE1CC" w14:textId="77777777" w:rsidR="00445711" w:rsidRDefault="00445711" w:rsidP="00445711">
      <w:pPr>
        <w:pStyle w:val="ListParagraph"/>
        <w:ind w:left="0" w:firstLine="720"/>
        <w:rPr>
          <w:noProof/>
        </w:rPr>
      </w:pPr>
      <w:r>
        <w:rPr>
          <w:noProof/>
          <w:lang w:val="en-US"/>
        </w:rPr>
        <w:lastRenderedPageBreak/>
        <w:drawing>
          <wp:inline distT="0" distB="0" distL="0" distR="0" wp14:anchorId="30DD32AC" wp14:editId="30EDBE43">
            <wp:extent cx="3431449" cy="120261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54455" cy="1210676"/>
                    </a:xfrm>
                    <a:prstGeom prst="rect">
                      <a:avLst/>
                    </a:prstGeom>
                    <a:noFill/>
                    <a:ln>
                      <a:noFill/>
                    </a:ln>
                  </pic:spPr>
                </pic:pic>
              </a:graphicData>
            </a:graphic>
          </wp:inline>
        </w:drawing>
      </w:r>
    </w:p>
    <w:p w14:paraId="2C8610AC" w14:textId="77777777" w:rsidR="00445711" w:rsidRDefault="00445711" w:rsidP="00445711">
      <w:pPr>
        <w:pStyle w:val="ListParagraph"/>
        <w:ind w:left="0" w:firstLine="720"/>
        <w:rPr>
          <w:noProof/>
        </w:rPr>
      </w:pPr>
    </w:p>
    <w:p w14:paraId="2E3A6DDA" w14:textId="77777777" w:rsidR="00445711" w:rsidRPr="00544DF0" w:rsidRDefault="00445711" w:rsidP="00445711">
      <w:pPr>
        <w:pStyle w:val="BodyText"/>
        <w:numPr>
          <w:ilvl w:val="0"/>
          <w:numId w:val="34"/>
        </w:numPr>
      </w:pPr>
      <w:r>
        <w:t>Once the template is successfully executed an email with all the necessary outputs are sent.</w:t>
      </w:r>
    </w:p>
    <w:p w14:paraId="12951618" w14:textId="77777777" w:rsidR="00445711" w:rsidRPr="00C763DA" w:rsidRDefault="00445711" w:rsidP="00445711">
      <w:pPr>
        <w:pStyle w:val="Heading3"/>
      </w:pPr>
      <w:bookmarkStart w:id="175" w:name="_Toc475023008"/>
      <w:bookmarkStart w:id="176" w:name="_Toc480543190"/>
      <w:r w:rsidRPr="00C763DA">
        <w:t>Create a 7-mode ESX allocation:</w:t>
      </w:r>
      <w:bookmarkEnd w:id="175"/>
      <w:bookmarkEnd w:id="176"/>
    </w:p>
    <w:p w14:paraId="7C7D5EA6" w14:textId="77777777" w:rsidR="00445711" w:rsidRPr="00F91768" w:rsidRDefault="00445711" w:rsidP="00445711">
      <w:pPr>
        <w:rPr>
          <w:i/>
          <w:u w:val="single"/>
        </w:rPr>
      </w:pPr>
      <w:r w:rsidRPr="00F91768">
        <w:rPr>
          <w:i/>
          <w:u w:val="single"/>
        </w:rPr>
        <w:t>Pre-requisites:</w:t>
      </w:r>
    </w:p>
    <w:p w14:paraId="70A4EE87" w14:textId="77777777" w:rsidR="00445711" w:rsidRDefault="00445711" w:rsidP="00445711">
      <w:pPr>
        <w:pStyle w:val="NormalWeb"/>
        <w:spacing w:before="0" w:beforeAutospacing="0" w:after="0" w:afterAutospacing="0"/>
        <w:rPr>
          <w:rFonts w:ascii="Arial" w:hAnsi="Arial" w:cs="Arial"/>
          <w:szCs w:val="20"/>
          <w:lang w:val="en-GB"/>
        </w:rPr>
      </w:pPr>
    </w:p>
    <w:p w14:paraId="025FA45D"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Below</w:t>
      </w:r>
      <w:r w:rsidRPr="00882C4B">
        <w:rPr>
          <w:rFonts w:ascii="Arial" w:hAnsi="Arial" w:cs="Arial"/>
          <w:color w:val="595959" w:themeColor="text1" w:themeTint="A6"/>
          <w:sz w:val="20"/>
          <w:szCs w:val="20"/>
          <w:lang w:val="en-GB"/>
        </w:rPr>
        <w:t xml:space="preserve"> pre-checks </w:t>
      </w:r>
      <w:r>
        <w:rPr>
          <w:rFonts w:ascii="Arial" w:hAnsi="Arial" w:cs="Arial"/>
          <w:color w:val="595959" w:themeColor="text1" w:themeTint="A6"/>
          <w:sz w:val="20"/>
          <w:szCs w:val="20"/>
          <w:lang w:val="en-GB"/>
        </w:rPr>
        <w:t xml:space="preserve">are </w:t>
      </w:r>
      <w:r w:rsidRPr="00882C4B">
        <w:rPr>
          <w:rFonts w:ascii="Arial" w:hAnsi="Arial" w:cs="Arial"/>
          <w:color w:val="595959" w:themeColor="text1" w:themeTint="A6"/>
          <w:sz w:val="20"/>
          <w:szCs w:val="20"/>
          <w:lang w:val="en-GB"/>
        </w:rPr>
        <w:t>required be</w:t>
      </w:r>
      <w:r>
        <w:rPr>
          <w:rFonts w:ascii="Arial" w:hAnsi="Arial" w:cs="Arial"/>
          <w:color w:val="595959" w:themeColor="text1" w:themeTint="A6"/>
          <w:sz w:val="20"/>
          <w:szCs w:val="20"/>
          <w:lang w:val="en-GB"/>
        </w:rPr>
        <w:t>fore starting a ESX allocation:</w:t>
      </w:r>
    </w:p>
    <w:p w14:paraId="2A3125E1"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10948BC8" w14:textId="77777777" w:rsidR="001F6E08" w:rsidRPr="001F6E08" w:rsidRDefault="001F6E08" w:rsidP="001F6E08">
      <w:pPr>
        <w:pStyle w:val="NormalWeb"/>
        <w:numPr>
          <w:ilvl w:val="0"/>
          <w:numId w:val="23"/>
        </w:numPr>
        <w:spacing w:before="0" w:beforeAutospacing="0" w:after="0" w:afterAutospacing="0"/>
        <w:rPr>
          <w:ins w:id="177" w:author="Microsoft Office User" w:date="2017-09-13T12:48:00Z"/>
          <w:rFonts w:ascii="Arial" w:hAnsi="Arial" w:cs="Arial"/>
          <w:color w:val="595959" w:themeColor="text1" w:themeTint="A6"/>
          <w:sz w:val="20"/>
          <w:szCs w:val="20"/>
          <w:lang w:val="en-GB"/>
          <w:rPrChange w:id="178" w:author="Microsoft Office User" w:date="2017-09-13T12:49:00Z">
            <w:rPr>
              <w:ins w:id="179" w:author="Microsoft Office User" w:date="2017-09-13T12:48:00Z"/>
              <w:rFonts w:cs="Arial"/>
              <w:szCs w:val="20"/>
            </w:rPr>
          </w:rPrChange>
        </w:rPr>
        <w:pPrChange w:id="180" w:author="Microsoft Office User" w:date="2017-09-13T12:49:00Z">
          <w:pPr>
            <w:pStyle w:val="BodyText"/>
            <w:numPr>
              <w:ilvl w:val="1"/>
              <w:numId w:val="23"/>
            </w:numPr>
            <w:ind w:left="1440" w:hanging="360"/>
          </w:pPr>
        </w:pPrChange>
      </w:pPr>
      <w:ins w:id="181" w:author="Microsoft Office User" w:date="2017-09-13T12:48:00Z">
        <w:r w:rsidRPr="001F6E08">
          <w:rPr>
            <w:rFonts w:ascii="Arial" w:hAnsi="Arial" w:cs="Arial"/>
            <w:color w:val="595959" w:themeColor="text1" w:themeTint="A6"/>
            <w:sz w:val="20"/>
            <w:szCs w:val="20"/>
            <w:lang w:val="en-GB"/>
            <w:rPrChange w:id="182" w:author="Microsoft Office User" w:date="2017-09-13T12:49:00Z">
              <w:rPr>
                <w:rFonts w:cs="Arial"/>
                <w:color w:val="595959" w:themeColor="text1" w:themeTint="A6"/>
                <w:szCs w:val="20"/>
              </w:rPr>
            </w:rPrChange>
          </w:rPr>
          <w:t>Review and f</w:t>
        </w:r>
        <w:r>
          <w:rPr>
            <w:rFonts w:ascii="Arial" w:hAnsi="Arial" w:cs="Arial"/>
            <w:color w:val="595959" w:themeColor="text1" w:themeTint="A6"/>
            <w:sz w:val="20"/>
            <w:szCs w:val="20"/>
            <w:lang w:val="en-GB"/>
          </w:rPr>
          <w:t xml:space="preserve">ollow the guidelines as outlined </w:t>
        </w:r>
        <w:r>
          <w:rPr>
            <w:rFonts w:ascii="Arial" w:hAnsi="Arial" w:cs="Arial"/>
            <w:color w:val="595959" w:themeColor="text1" w:themeTint="A6"/>
            <w:sz w:val="20"/>
            <w:szCs w:val="20"/>
            <w:lang w:val="en-GB"/>
          </w:rPr>
          <w:fldChar w:fldCharType="begin"/>
        </w:r>
        <w:r>
          <w:rPr>
            <w:rFonts w:ascii="Arial" w:hAnsi="Arial" w:cs="Arial"/>
            <w:color w:val="595959" w:themeColor="text1" w:themeTint="A6"/>
            <w:sz w:val="20"/>
            <w:szCs w:val="20"/>
            <w:lang w:val="en-GB"/>
          </w:rPr>
          <w:instrText xml:space="preserve"> HYPERLINK  \l "_Guidelines_to_be" </w:instrText>
        </w:r>
        <w:r>
          <w:rPr>
            <w:rFonts w:ascii="Arial" w:hAnsi="Arial" w:cs="Arial"/>
            <w:color w:val="595959" w:themeColor="text1" w:themeTint="A6"/>
            <w:sz w:val="20"/>
            <w:szCs w:val="20"/>
            <w:lang w:val="en-GB"/>
          </w:rPr>
        </w:r>
        <w:r>
          <w:rPr>
            <w:rFonts w:ascii="Arial" w:hAnsi="Arial" w:cs="Arial"/>
            <w:color w:val="595959" w:themeColor="text1" w:themeTint="A6"/>
            <w:sz w:val="20"/>
            <w:szCs w:val="20"/>
            <w:lang w:val="en-GB"/>
          </w:rPr>
          <w:fldChar w:fldCharType="separate"/>
        </w:r>
        <w:r w:rsidRPr="001F6E08">
          <w:rPr>
            <w:color w:val="595959" w:themeColor="text1" w:themeTint="A6"/>
            <w:rPrChange w:id="183" w:author="Microsoft Office User" w:date="2017-09-13T12:49:00Z">
              <w:rPr>
                <w:rStyle w:val="Hyperlink"/>
                <w:rFonts w:cs="Arial"/>
                <w:szCs w:val="20"/>
              </w:rPr>
            </w:rPrChange>
          </w:rPr>
          <w:t>here</w:t>
        </w:r>
        <w:r>
          <w:rPr>
            <w:rFonts w:ascii="Arial" w:hAnsi="Arial" w:cs="Arial"/>
            <w:color w:val="595959" w:themeColor="text1" w:themeTint="A6"/>
            <w:sz w:val="20"/>
            <w:szCs w:val="20"/>
            <w:lang w:val="en-GB"/>
          </w:rPr>
          <w:fldChar w:fldCharType="end"/>
        </w:r>
      </w:ins>
    </w:p>
    <w:p w14:paraId="3A86F505" w14:textId="77777777" w:rsidR="00445711" w:rsidRPr="00A106D1"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sidRPr="00A106D1">
        <w:rPr>
          <w:rFonts w:ascii="Arial" w:hAnsi="Arial" w:cs="Arial"/>
          <w:color w:val="595959" w:themeColor="text1" w:themeTint="A6"/>
          <w:sz w:val="20"/>
          <w:szCs w:val="20"/>
          <w:lang w:val="en-GB"/>
        </w:rPr>
        <w:t>Complete the</w:t>
      </w:r>
      <w:r w:rsidRPr="00A106D1">
        <w:rPr>
          <w:rFonts w:ascii="Arial" w:hAnsi="Arial" w:cs="Arial"/>
          <w:sz w:val="20"/>
          <w:szCs w:val="20"/>
        </w:rPr>
        <w:t xml:space="preserve"> </w:t>
      </w:r>
      <w:hyperlink w:anchor="_Prerequisites_when_creating" w:history="1">
        <w:r w:rsidRPr="00A106D1">
          <w:rPr>
            <w:rStyle w:val="Hyperlink"/>
            <w:rFonts w:ascii="Arial" w:hAnsi="Arial" w:cs="Arial"/>
            <w:sz w:val="20"/>
            <w:szCs w:val="20"/>
          </w:rPr>
          <w:t>prerequisites</w:t>
        </w:r>
      </w:hyperlink>
      <w:r w:rsidRPr="00A106D1">
        <w:rPr>
          <w:rFonts w:ascii="Arial" w:hAnsi="Arial" w:cs="Arial"/>
          <w:sz w:val="20"/>
          <w:szCs w:val="20"/>
        </w:rPr>
        <w:t xml:space="preserve"> </w:t>
      </w:r>
      <w:r w:rsidRPr="00A106D1">
        <w:rPr>
          <w:rFonts w:ascii="Arial" w:hAnsi="Arial" w:cs="Arial"/>
          <w:color w:val="595959" w:themeColor="text1" w:themeTint="A6"/>
          <w:sz w:val="20"/>
          <w:szCs w:val="20"/>
          <w:lang w:val="en-GB"/>
        </w:rPr>
        <w:t>and</w:t>
      </w:r>
      <w:r w:rsidRPr="00A106D1">
        <w:rPr>
          <w:rFonts w:ascii="Arial" w:hAnsi="Arial" w:cs="Arial"/>
          <w:sz w:val="20"/>
          <w:szCs w:val="20"/>
        </w:rPr>
        <w:t xml:space="preserve"> </w:t>
      </w:r>
      <w:hyperlink w:anchor="_Requesting_a_new" w:history="1">
        <w:r w:rsidRPr="00A106D1">
          <w:rPr>
            <w:rStyle w:val="Hyperlink"/>
            <w:rFonts w:ascii="Arial" w:hAnsi="Arial" w:cs="Arial"/>
            <w:sz w:val="20"/>
            <w:szCs w:val="20"/>
          </w:rPr>
          <w:t>IP request</w:t>
        </w:r>
      </w:hyperlink>
      <w:r w:rsidRPr="00A106D1">
        <w:rPr>
          <w:rFonts w:ascii="Arial" w:hAnsi="Arial" w:cs="Arial"/>
          <w:sz w:val="20"/>
          <w:szCs w:val="20"/>
        </w:rPr>
        <w:t xml:space="preserve"> </w:t>
      </w:r>
      <w:r w:rsidRPr="00A106D1">
        <w:rPr>
          <w:rFonts w:ascii="Arial" w:hAnsi="Arial" w:cs="Arial"/>
          <w:color w:val="595959" w:themeColor="text1" w:themeTint="A6"/>
          <w:sz w:val="20"/>
          <w:szCs w:val="20"/>
          <w:lang w:val="en-GB"/>
        </w:rPr>
        <w:t xml:space="preserve">as documented to obtain a </w:t>
      </w:r>
      <w:proofErr w:type="spellStart"/>
      <w:r w:rsidRPr="00A106D1">
        <w:rPr>
          <w:rFonts w:ascii="Arial" w:hAnsi="Arial" w:cs="Arial"/>
          <w:color w:val="595959" w:themeColor="text1" w:themeTint="A6"/>
          <w:sz w:val="20"/>
          <w:szCs w:val="20"/>
          <w:lang w:val="en-GB"/>
        </w:rPr>
        <w:t>vfiler</w:t>
      </w:r>
      <w:proofErr w:type="spellEnd"/>
      <w:r w:rsidRPr="00A106D1">
        <w:rPr>
          <w:rFonts w:ascii="Arial" w:hAnsi="Arial" w:cs="Arial"/>
          <w:color w:val="595959" w:themeColor="text1" w:themeTint="A6"/>
          <w:sz w:val="20"/>
          <w:szCs w:val="20"/>
          <w:lang w:val="en-GB"/>
        </w:rPr>
        <w:t xml:space="preserve"> name and (IP, DNS, </w:t>
      </w:r>
      <w:proofErr w:type="spellStart"/>
      <w:r w:rsidRPr="00A106D1">
        <w:rPr>
          <w:rFonts w:ascii="Arial" w:hAnsi="Arial" w:cs="Arial"/>
          <w:color w:val="595959" w:themeColor="text1" w:themeTint="A6"/>
          <w:sz w:val="20"/>
          <w:szCs w:val="20"/>
          <w:lang w:val="en-GB"/>
        </w:rPr>
        <w:t>Vlan</w:t>
      </w:r>
      <w:proofErr w:type="spellEnd"/>
      <w:r w:rsidRPr="00A106D1">
        <w:rPr>
          <w:rFonts w:ascii="Arial" w:hAnsi="Arial" w:cs="Arial"/>
          <w:color w:val="595959" w:themeColor="text1" w:themeTint="A6"/>
          <w:sz w:val="20"/>
          <w:szCs w:val="20"/>
          <w:lang w:val="en-GB"/>
        </w:rPr>
        <w:t>) network details.</w:t>
      </w:r>
    </w:p>
    <w:p w14:paraId="667287D9"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52D2712A" w14:textId="77777777" w:rsidR="00445711" w:rsidRPr="00882C4B"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w:t>
      </w:r>
      <w:r>
        <w:rPr>
          <w:rFonts w:ascii="Arial" w:hAnsi="Arial" w:cs="Arial"/>
          <w:color w:val="595959" w:themeColor="text1" w:themeTint="A6"/>
          <w:sz w:val="20"/>
          <w:szCs w:val="20"/>
          <w:lang w:val="en-GB"/>
        </w:rPr>
        <w:t>if the request is for</w:t>
      </w:r>
      <w:r w:rsidRPr="00882C4B">
        <w:rPr>
          <w:rFonts w:ascii="Arial" w:hAnsi="Arial" w:cs="Arial"/>
          <w:color w:val="595959" w:themeColor="text1" w:themeTint="A6"/>
          <w:sz w:val="20"/>
          <w:szCs w:val="20"/>
          <w:lang w:val="en-GB"/>
        </w:rPr>
        <w:t xml:space="preserve"> CIS or CPS</w:t>
      </w:r>
      <w:r>
        <w:rPr>
          <w:rFonts w:ascii="Arial" w:hAnsi="Arial" w:cs="Arial"/>
          <w:color w:val="595959" w:themeColor="text1" w:themeTint="A6"/>
          <w:sz w:val="20"/>
          <w:szCs w:val="20"/>
          <w:lang w:val="en-GB"/>
        </w:rPr>
        <w:t xml:space="preserve"> environment</w:t>
      </w:r>
      <w:r w:rsidRPr="00882C4B">
        <w:rPr>
          <w:rFonts w:ascii="Arial" w:hAnsi="Arial" w:cs="Arial"/>
          <w:color w:val="595959" w:themeColor="text1" w:themeTint="A6"/>
          <w:sz w:val="20"/>
          <w:szCs w:val="20"/>
          <w:lang w:val="en-GB"/>
        </w:rPr>
        <w:t>.</w:t>
      </w:r>
    </w:p>
    <w:p w14:paraId="6E4C3039" w14:textId="77777777" w:rsidR="00445711" w:rsidRPr="007D4853" w:rsidRDefault="00445711" w:rsidP="00445711">
      <w:pPr>
        <w:rPr>
          <w:rFonts w:cs="Arial"/>
          <w:color w:val="595959" w:themeColor="text1" w:themeTint="A6"/>
          <w:szCs w:val="20"/>
        </w:rPr>
      </w:pPr>
    </w:p>
    <w:p w14:paraId="7BE2DDFC" w14:textId="77777777" w:rsidR="00445711" w:rsidRPr="00882C4B"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Check you have information about hosts that need the volume exported </w:t>
      </w:r>
      <w:r w:rsidRPr="00882C4B">
        <w:rPr>
          <w:rFonts w:ascii="Arial" w:hAnsi="Arial" w:cs="Arial"/>
          <w:color w:val="595959" w:themeColor="text1" w:themeTint="A6"/>
          <w:sz w:val="20"/>
          <w:szCs w:val="20"/>
          <w:lang w:val="en-GB"/>
        </w:rPr>
        <w:t>and their FQDN/domain names are correct.</w:t>
      </w:r>
    </w:p>
    <w:p w14:paraId="496B0050"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28F7C8F7" w14:textId="77777777" w:rsidR="00445711"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if retention period has been </w:t>
      </w:r>
      <w:r>
        <w:rPr>
          <w:rFonts w:ascii="Arial" w:hAnsi="Arial" w:cs="Arial"/>
          <w:color w:val="595959" w:themeColor="text1" w:themeTint="A6"/>
          <w:sz w:val="20"/>
          <w:szCs w:val="20"/>
          <w:lang w:val="en-GB"/>
        </w:rPr>
        <w:t>specified</w:t>
      </w:r>
      <w:r w:rsidRPr="00882C4B">
        <w:rPr>
          <w:rFonts w:ascii="Arial" w:hAnsi="Arial" w:cs="Arial"/>
          <w:color w:val="595959" w:themeColor="text1" w:themeTint="A6"/>
          <w:sz w:val="20"/>
          <w:szCs w:val="20"/>
          <w:lang w:val="en-GB"/>
        </w:rPr>
        <w:t xml:space="preserve"> for the snap volumes.</w:t>
      </w:r>
    </w:p>
    <w:p w14:paraId="44E585A5" w14:textId="77777777" w:rsidR="00445711" w:rsidDel="001F6E08" w:rsidRDefault="00445711" w:rsidP="00445711">
      <w:pPr>
        <w:pStyle w:val="NormalWeb"/>
        <w:spacing w:before="0" w:beforeAutospacing="0" w:after="0" w:afterAutospacing="0"/>
        <w:rPr>
          <w:del w:id="184" w:author="Microsoft Office User" w:date="2017-09-13T12:49:00Z"/>
          <w:rFonts w:ascii="Arial" w:hAnsi="Arial" w:cs="Arial"/>
          <w:color w:val="595959" w:themeColor="text1" w:themeTint="A6"/>
          <w:sz w:val="20"/>
          <w:szCs w:val="20"/>
          <w:lang w:val="en-GB"/>
        </w:rPr>
      </w:pPr>
    </w:p>
    <w:p w14:paraId="1C69AD79" w14:textId="28F5396B" w:rsidR="006926AE" w:rsidRPr="006926AE" w:rsidDel="001F6E08" w:rsidRDefault="00445711" w:rsidP="006926AE">
      <w:pPr>
        <w:pStyle w:val="NormalWeb"/>
        <w:numPr>
          <w:ilvl w:val="0"/>
          <w:numId w:val="20"/>
        </w:numPr>
        <w:spacing w:before="0" w:beforeAutospacing="0" w:after="0" w:afterAutospacing="0"/>
        <w:rPr>
          <w:del w:id="185" w:author="Microsoft Office User" w:date="2017-09-13T12:49:00Z"/>
          <w:rFonts w:ascii="Arial" w:hAnsi="Arial" w:cs="Arial"/>
          <w:color w:val="595959" w:themeColor="text1" w:themeTint="A6"/>
          <w:sz w:val="20"/>
          <w:szCs w:val="20"/>
          <w:lang w:val="en-GB"/>
          <w:rPrChange w:id="186" w:author="Microsoft Office User" w:date="2017-08-31T14:25:00Z">
            <w:rPr>
              <w:del w:id="187" w:author="Microsoft Office User" w:date="2017-09-13T12:49:00Z"/>
            </w:rPr>
          </w:rPrChange>
        </w:rPr>
        <w:pPrChange w:id="188" w:author="Microsoft Office User" w:date="2017-08-31T14:25:00Z">
          <w:pPr>
            <w:pStyle w:val="BodyText"/>
            <w:numPr>
              <w:numId w:val="20"/>
            </w:numPr>
            <w:ind w:left="720" w:hanging="360"/>
          </w:pPr>
        </w:pPrChange>
      </w:pPr>
      <w:del w:id="189" w:author="Microsoft Office User" w:date="2017-09-13T12:16:00Z">
        <w:r w:rsidDel="00544AAD">
          <w:delText xml:space="preserve">Determine the aggregate where the volumes will be provisioned. Aggregate should not be 200% overcommit and 75% full upon </w:delText>
        </w:r>
      </w:del>
    </w:p>
    <w:p w14:paraId="51DBA066" w14:textId="77777777" w:rsidR="00445711"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71A537A7"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6A54F043" w14:textId="77777777" w:rsidR="00445711" w:rsidRPr="00F91768" w:rsidRDefault="00445711" w:rsidP="00445711">
      <w:pPr>
        <w:rPr>
          <w:i/>
          <w:u w:val="single"/>
        </w:rPr>
      </w:pPr>
      <w:r w:rsidRPr="00F91768">
        <w:rPr>
          <w:i/>
          <w:u w:val="single"/>
        </w:rPr>
        <w:t>Steps to complete the ESX provisioning:</w:t>
      </w:r>
    </w:p>
    <w:p w14:paraId="57921813" w14:textId="409B183C" w:rsidR="00445711" w:rsidRPr="008F0206" w:rsidRDefault="00445711" w:rsidP="00445711">
      <w:pPr>
        <w:pStyle w:val="BodyText"/>
        <w:numPr>
          <w:ilvl w:val="0"/>
          <w:numId w:val="29"/>
        </w:numPr>
        <w:rPr>
          <w:rFonts w:cs="Arial"/>
          <w:szCs w:val="20"/>
        </w:rPr>
      </w:pPr>
      <w:r w:rsidRPr="008F0206">
        <w:rPr>
          <w:rFonts w:cs="Arial"/>
          <w:szCs w:val="20"/>
          <w:lang w:val="en-US"/>
        </w:rPr>
        <w:t>Complete the</w:t>
      </w:r>
      <w:r>
        <w:rPr>
          <w:rFonts w:cs="Arial"/>
          <w:szCs w:val="20"/>
        </w:rPr>
        <w:t xml:space="preserve"> </w:t>
      </w:r>
      <w:ins w:id="190" w:author="Microsoft Office User" w:date="2017-09-13T12:49:00Z">
        <w:r w:rsidRPr="00F955ED">
          <w:rPr>
            <w:rFonts w:cs="Arial"/>
            <w:szCs w:val="20"/>
            <w:rPrChange w:id="191" w:author="Microsoft Office User" w:date="2017-09-13T12:55:00Z">
              <w:rPr>
                <w:rStyle w:val="Hyperlink"/>
                <w:rFonts w:cs="Arial"/>
                <w:szCs w:val="20"/>
              </w:rPr>
            </w:rPrChange>
          </w:rPr>
          <w:t>prerequisites</w:t>
        </w:r>
      </w:ins>
      <w:r>
        <w:rPr>
          <w:rFonts w:cs="Arial"/>
          <w:szCs w:val="20"/>
        </w:rPr>
        <w:t>.</w:t>
      </w:r>
    </w:p>
    <w:p w14:paraId="1AB273A9" w14:textId="77777777" w:rsidR="00445711" w:rsidRPr="008F0206" w:rsidRDefault="00445711" w:rsidP="00445711">
      <w:pPr>
        <w:pStyle w:val="BodyText"/>
        <w:numPr>
          <w:ilvl w:val="0"/>
          <w:numId w:val="29"/>
        </w:numPr>
        <w:rPr>
          <w:rFonts w:cs="Arial"/>
          <w:szCs w:val="20"/>
        </w:rPr>
      </w:pPr>
      <w:r w:rsidRPr="008F0206">
        <w:rPr>
          <w:rFonts w:cs="Arial"/>
          <w:szCs w:val="20"/>
        </w:rPr>
        <w:t xml:space="preserve">Next, proceed to </w:t>
      </w:r>
      <w:proofErr w:type="spellStart"/>
      <w:r w:rsidRPr="008F0206">
        <w:rPr>
          <w:rFonts w:cs="Arial"/>
          <w:szCs w:val="20"/>
        </w:rPr>
        <w:t>vfiler</w:t>
      </w:r>
      <w:proofErr w:type="spellEnd"/>
      <w:r w:rsidRPr="008F0206">
        <w:rPr>
          <w:rFonts w:cs="Arial"/>
          <w:szCs w:val="20"/>
        </w:rPr>
        <w:t xml:space="preserve"> creation using WFA.  Note: </w:t>
      </w:r>
      <w:r w:rsidRPr="008F0206">
        <w:rPr>
          <w:rFonts w:cs="Arial"/>
          <w:b/>
          <w:szCs w:val="20"/>
        </w:rPr>
        <w:t>CLI should not be used.</w:t>
      </w:r>
    </w:p>
    <w:p w14:paraId="4B0BDD4E" w14:textId="77777777" w:rsidR="00445711" w:rsidRPr="008F0206" w:rsidRDefault="008001AF" w:rsidP="00445711">
      <w:pPr>
        <w:ind w:left="720" w:firstLine="720"/>
        <w:rPr>
          <w:rFonts w:cs="Arial"/>
          <w:szCs w:val="20"/>
        </w:rPr>
      </w:pPr>
      <w:hyperlink r:id="rId105" w:history="1">
        <w:r w:rsidR="00445711" w:rsidRPr="008F0206">
          <w:rPr>
            <w:rStyle w:val="Hyperlink"/>
            <w:rFonts w:cs="Arial"/>
            <w:szCs w:val="20"/>
          </w:rPr>
          <w:t>http://167.68.250.87:27900/wfa/</w:t>
        </w:r>
      </w:hyperlink>
      <w:r w:rsidR="00445711" w:rsidRPr="008F0206">
        <w:rPr>
          <w:rFonts w:cs="Arial"/>
          <w:szCs w:val="20"/>
        </w:rPr>
        <w:t xml:space="preserve">   -- CIS</w:t>
      </w:r>
    </w:p>
    <w:p w14:paraId="2135DB0B" w14:textId="77777777" w:rsidR="00445711" w:rsidRPr="008F0206" w:rsidRDefault="008001AF" w:rsidP="00445711">
      <w:pPr>
        <w:ind w:left="720" w:firstLine="720"/>
        <w:rPr>
          <w:rFonts w:cs="Arial"/>
          <w:szCs w:val="20"/>
        </w:rPr>
      </w:pPr>
      <w:hyperlink r:id="rId106" w:history="1">
        <w:r w:rsidR="00445711" w:rsidRPr="008F0206">
          <w:rPr>
            <w:rStyle w:val="Hyperlink"/>
            <w:rFonts w:cs="Arial"/>
            <w:szCs w:val="20"/>
          </w:rPr>
          <w:t>http://167.68.246.65:27900/wfa/</w:t>
        </w:r>
      </w:hyperlink>
      <w:r w:rsidR="00445711" w:rsidRPr="008F0206">
        <w:rPr>
          <w:rFonts w:cs="Arial"/>
          <w:szCs w:val="20"/>
        </w:rPr>
        <w:t>    -- CPS</w:t>
      </w:r>
    </w:p>
    <w:p w14:paraId="2A210971" w14:textId="77777777" w:rsidR="00445711" w:rsidRPr="00A106D1" w:rsidRDefault="00445711" w:rsidP="00445711">
      <w:pPr>
        <w:pStyle w:val="BodyText"/>
        <w:rPr>
          <w:lang w:val="en-US"/>
        </w:rPr>
      </w:pPr>
    </w:p>
    <w:p w14:paraId="507402BA" w14:textId="77777777" w:rsidR="00445711" w:rsidRPr="00A106D1" w:rsidRDefault="00445711" w:rsidP="00445711">
      <w:pPr>
        <w:numPr>
          <w:ilvl w:val="0"/>
          <w:numId w:val="29"/>
        </w:numPr>
        <w:spacing w:after="200" w:line="276" w:lineRule="auto"/>
        <w:rPr>
          <w:rFonts w:cs="Arial"/>
          <w:color w:val="595959" w:themeColor="text1" w:themeTint="A6"/>
          <w:szCs w:val="20"/>
        </w:rPr>
      </w:pPr>
      <w:r w:rsidRPr="00A106D1">
        <w:rPr>
          <w:rFonts w:cs="Arial"/>
          <w:color w:val="595959" w:themeColor="text1" w:themeTint="A6"/>
          <w:szCs w:val="20"/>
        </w:rPr>
        <w:t>Login to the WFA as below. We have to use MGMT\M-Account to login to the WFA.</w:t>
      </w:r>
      <w:r w:rsidRPr="00A106D1">
        <w:rPr>
          <w:rFonts w:cs="Arial"/>
          <w:noProof/>
          <w:color w:val="595959" w:themeColor="text1" w:themeTint="A6"/>
          <w:szCs w:val="20"/>
          <w:lang w:val="en-US" w:eastAsia="en-US"/>
        </w:rPr>
        <w:drawing>
          <wp:inline distT="0" distB="0" distL="0" distR="0" wp14:anchorId="2BA8D8A6" wp14:editId="078C16A6">
            <wp:extent cx="3553938" cy="1635397"/>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2824" cy="1644087"/>
                    </a:xfrm>
                    <a:prstGeom prst="rect">
                      <a:avLst/>
                    </a:prstGeom>
                    <a:noFill/>
                    <a:ln>
                      <a:noFill/>
                    </a:ln>
                  </pic:spPr>
                </pic:pic>
              </a:graphicData>
            </a:graphic>
          </wp:inline>
        </w:drawing>
      </w:r>
    </w:p>
    <w:p w14:paraId="0D9968C6" w14:textId="77777777" w:rsidR="00445711" w:rsidRPr="00A106D1" w:rsidRDefault="00445711" w:rsidP="00445711">
      <w:pPr>
        <w:numPr>
          <w:ilvl w:val="0"/>
          <w:numId w:val="29"/>
        </w:numPr>
        <w:spacing w:after="200" w:line="276" w:lineRule="auto"/>
        <w:rPr>
          <w:rFonts w:cs="Arial"/>
          <w:color w:val="595959" w:themeColor="text1" w:themeTint="A6"/>
          <w:szCs w:val="20"/>
        </w:rPr>
      </w:pPr>
      <w:r w:rsidRPr="00A106D1">
        <w:rPr>
          <w:rFonts w:cs="Arial"/>
          <w:color w:val="595959" w:themeColor="text1" w:themeTint="A6"/>
          <w:szCs w:val="20"/>
        </w:rPr>
        <w:lastRenderedPageBreak/>
        <w:t xml:space="preserve">Select the below highlighted one which will take care of (ESX- </w:t>
      </w:r>
      <w:proofErr w:type="spellStart"/>
      <w:r w:rsidRPr="00A106D1">
        <w:rPr>
          <w:rFonts w:cs="Arial"/>
          <w:color w:val="595959" w:themeColor="text1" w:themeTint="A6"/>
          <w:szCs w:val="20"/>
        </w:rPr>
        <w:t>Vfiler</w:t>
      </w:r>
      <w:proofErr w:type="spellEnd"/>
      <w:r w:rsidRPr="00A106D1">
        <w:rPr>
          <w:rFonts w:cs="Arial"/>
          <w:color w:val="595959" w:themeColor="text1" w:themeTint="A6"/>
          <w:szCs w:val="20"/>
        </w:rPr>
        <w:t xml:space="preserve"> / Volume/</w:t>
      </w:r>
      <w:proofErr w:type="spellStart"/>
      <w:r w:rsidRPr="00A106D1">
        <w:rPr>
          <w:rFonts w:cs="Arial"/>
          <w:color w:val="595959" w:themeColor="text1" w:themeTint="A6"/>
          <w:szCs w:val="20"/>
        </w:rPr>
        <w:t>Snapvault</w:t>
      </w:r>
      <w:proofErr w:type="spellEnd"/>
      <w:r w:rsidRPr="00A106D1">
        <w:rPr>
          <w:rFonts w:cs="Arial"/>
          <w:color w:val="595959" w:themeColor="text1" w:themeTint="A6"/>
          <w:szCs w:val="20"/>
        </w:rPr>
        <w:t xml:space="preserve"> creation)</w:t>
      </w:r>
      <w:r w:rsidRPr="00A106D1">
        <w:rPr>
          <w:rFonts w:cs="Arial"/>
          <w:noProof/>
          <w:color w:val="595959" w:themeColor="text1" w:themeTint="A6"/>
          <w:szCs w:val="20"/>
          <w:lang w:val="en-US" w:eastAsia="en-US"/>
        </w:rPr>
        <w:drawing>
          <wp:inline distT="0" distB="0" distL="0" distR="0" wp14:anchorId="244D9694" wp14:editId="4F966F0D">
            <wp:extent cx="3969048" cy="1624511"/>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83714" cy="1630514"/>
                    </a:xfrm>
                    <a:prstGeom prst="rect">
                      <a:avLst/>
                    </a:prstGeom>
                    <a:noFill/>
                    <a:ln>
                      <a:noFill/>
                    </a:ln>
                  </pic:spPr>
                </pic:pic>
              </a:graphicData>
            </a:graphic>
          </wp:inline>
        </w:drawing>
      </w:r>
    </w:p>
    <w:p w14:paraId="5155272E" w14:textId="77777777" w:rsidR="00445711" w:rsidRPr="00A106D1" w:rsidRDefault="00445711" w:rsidP="00445711">
      <w:pPr>
        <w:numPr>
          <w:ilvl w:val="0"/>
          <w:numId w:val="29"/>
        </w:numPr>
        <w:spacing w:after="200" w:line="276" w:lineRule="auto"/>
        <w:rPr>
          <w:rFonts w:cs="Arial"/>
          <w:color w:val="595959" w:themeColor="text1" w:themeTint="A6"/>
          <w:szCs w:val="20"/>
        </w:rPr>
      </w:pPr>
      <w:r>
        <w:rPr>
          <w:rFonts w:cs="Arial"/>
          <w:color w:val="595959" w:themeColor="text1" w:themeTint="A6"/>
          <w:szCs w:val="20"/>
        </w:rPr>
        <w:t xml:space="preserve">Please update correct BCS/CR# </w:t>
      </w:r>
      <w:r w:rsidRPr="00A106D1">
        <w:rPr>
          <w:rFonts w:cs="Arial"/>
          <w:color w:val="595959" w:themeColor="text1" w:themeTint="A6"/>
          <w:szCs w:val="20"/>
        </w:rPr>
        <w:t xml:space="preserve">in BCS Number column. </w:t>
      </w:r>
      <w:r>
        <w:rPr>
          <w:rFonts w:cs="Arial"/>
          <w:color w:val="595959" w:themeColor="text1" w:themeTint="A6"/>
          <w:szCs w:val="20"/>
        </w:rPr>
        <w:t>Input your</w:t>
      </w:r>
      <w:r w:rsidRPr="00A106D1">
        <w:rPr>
          <w:rFonts w:cs="Arial"/>
          <w:color w:val="595959" w:themeColor="text1" w:themeTint="A6"/>
          <w:szCs w:val="20"/>
        </w:rPr>
        <w:t xml:space="preserve"> email address </w:t>
      </w:r>
      <w:r>
        <w:rPr>
          <w:rFonts w:cs="Arial"/>
          <w:color w:val="595959" w:themeColor="text1" w:themeTint="A6"/>
          <w:szCs w:val="20"/>
        </w:rPr>
        <w:t>to be notified via</w:t>
      </w:r>
      <w:r w:rsidRPr="00A106D1">
        <w:rPr>
          <w:rFonts w:cs="Arial"/>
          <w:color w:val="595959" w:themeColor="text1" w:themeTint="A6"/>
          <w:szCs w:val="20"/>
        </w:rPr>
        <w:t xml:space="preserve"> email from WFA </w:t>
      </w:r>
      <w:r>
        <w:rPr>
          <w:rFonts w:cs="Arial"/>
          <w:color w:val="595959" w:themeColor="text1" w:themeTint="A6"/>
          <w:szCs w:val="20"/>
        </w:rPr>
        <w:t>upon</w:t>
      </w:r>
      <w:r w:rsidRPr="00A106D1">
        <w:rPr>
          <w:rFonts w:cs="Arial"/>
          <w:color w:val="595959" w:themeColor="text1" w:themeTint="A6"/>
          <w:szCs w:val="20"/>
        </w:rPr>
        <w:t xml:space="preserve"> </w:t>
      </w:r>
      <w:proofErr w:type="spellStart"/>
      <w:r w:rsidRPr="00A106D1">
        <w:rPr>
          <w:rFonts w:cs="Arial"/>
          <w:color w:val="595959" w:themeColor="text1" w:themeTint="A6"/>
          <w:szCs w:val="20"/>
        </w:rPr>
        <w:t>Vfiler</w:t>
      </w:r>
      <w:proofErr w:type="spellEnd"/>
      <w:r w:rsidRPr="00A106D1">
        <w:rPr>
          <w:rFonts w:cs="Arial"/>
          <w:color w:val="595959" w:themeColor="text1" w:themeTint="A6"/>
          <w:szCs w:val="20"/>
        </w:rPr>
        <w:t xml:space="preserve"> creation. The email contains all the command w</w:t>
      </w:r>
      <w:r>
        <w:rPr>
          <w:rFonts w:cs="Arial"/>
          <w:color w:val="595959" w:themeColor="text1" w:themeTint="A6"/>
          <w:szCs w:val="20"/>
        </w:rPr>
        <w:t>hich are executed in background</w:t>
      </w:r>
      <w:r w:rsidRPr="00A106D1">
        <w:rPr>
          <w:rFonts w:cs="Arial"/>
          <w:color w:val="595959" w:themeColor="text1" w:themeTint="A6"/>
          <w:szCs w:val="20"/>
        </w:rPr>
        <w:t>.</w:t>
      </w:r>
      <w:r w:rsidRPr="00A106D1">
        <w:rPr>
          <w:rFonts w:cs="Arial"/>
          <w:noProof/>
          <w:color w:val="595959" w:themeColor="text1" w:themeTint="A6"/>
          <w:szCs w:val="20"/>
          <w:lang w:val="en-US" w:eastAsia="en-US"/>
        </w:rPr>
        <w:drawing>
          <wp:inline distT="0" distB="0" distL="0" distR="0" wp14:anchorId="592F23E8" wp14:editId="0081617D">
            <wp:extent cx="4498249" cy="9239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21441" cy="928709"/>
                    </a:xfrm>
                    <a:prstGeom prst="rect">
                      <a:avLst/>
                    </a:prstGeom>
                    <a:noFill/>
                    <a:ln>
                      <a:noFill/>
                    </a:ln>
                  </pic:spPr>
                </pic:pic>
              </a:graphicData>
            </a:graphic>
          </wp:inline>
        </w:drawing>
      </w:r>
    </w:p>
    <w:p w14:paraId="4ACCF2D7" w14:textId="77777777" w:rsidR="00445711" w:rsidRPr="00A106D1" w:rsidRDefault="00445711" w:rsidP="00445711">
      <w:pPr>
        <w:numPr>
          <w:ilvl w:val="0"/>
          <w:numId w:val="29"/>
        </w:numPr>
        <w:spacing w:after="200" w:line="276" w:lineRule="auto"/>
        <w:rPr>
          <w:rFonts w:cs="Arial"/>
          <w:color w:val="595959" w:themeColor="text1" w:themeTint="A6"/>
          <w:szCs w:val="20"/>
        </w:rPr>
      </w:pPr>
      <w:r>
        <w:rPr>
          <w:rFonts w:cs="Arial"/>
          <w:color w:val="595959" w:themeColor="text1" w:themeTint="A6"/>
          <w:szCs w:val="20"/>
        </w:rPr>
        <w:t xml:space="preserve">Next input the </w:t>
      </w:r>
      <w:proofErr w:type="spellStart"/>
      <w:r>
        <w:rPr>
          <w:rFonts w:cs="Arial"/>
          <w:color w:val="595959" w:themeColor="text1" w:themeTint="A6"/>
          <w:szCs w:val="20"/>
        </w:rPr>
        <w:t>vfiler</w:t>
      </w:r>
      <w:proofErr w:type="spellEnd"/>
      <w:r>
        <w:rPr>
          <w:rFonts w:cs="Arial"/>
          <w:color w:val="595959" w:themeColor="text1" w:themeTint="A6"/>
          <w:szCs w:val="20"/>
        </w:rPr>
        <w:t xml:space="preserve"> details</w:t>
      </w:r>
      <w:r w:rsidRPr="00A106D1">
        <w:rPr>
          <w:rFonts w:cs="Arial"/>
          <w:color w:val="595959" w:themeColor="text1" w:themeTint="A6"/>
          <w:szCs w:val="20"/>
        </w:rPr>
        <w:t xml:space="preserve">. Please refer the email </w:t>
      </w:r>
      <w:r>
        <w:rPr>
          <w:rFonts w:cs="Arial"/>
          <w:color w:val="595959" w:themeColor="text1" w:themeTint="A6"/>
          <w:szCs w:val="20"/>
        </w:rPr>
        <w:t>confirmation from</w:t>
      </w:r>
      <w:r w:rsidRPr="00A106D1">
        <w:rPr>
          <w:rFonts w:cs="Arial"/>
          <w:color w:val="595959" w:themeColor="text1" w:themeTint="A6"/>
          <w:szCs w:val="20"/>
        </w:rPr>
        <w:t xml:space="preserve"> FLS-Network </w:t>
      </w:r>
      <w:r>
        <w:rPr>
          <w:rFonts w:cs="Arial"/>
          <w:color w:val="595959" w:themeColor="text1" w:themeTint="A6"/>
          <w:szCs w:val="20"/>
        </w:rPr>
        <w:t>for the Banana request to input the details</w:t>
      </w:r>
    </w:p>
    <w:p w14:paraId="338D07DC" w14:textId="77777777" w:rsidR="00445711" w:rsidRDefault="00445711" w:rsidP="00445711">
      <w:pPr>
        <w:rPr>
          <w:rFonts w:cs="Arial"/>
          <w:color w:val="595959" w:themeColor="text1" w:themeTint="A6"/>
          <w:szCs w:val="20"/>
        </w:rPr>
      </w:pPr>
      <w:r w:rsidRPr="00A106D1">
        <w:rPr>
          <w:rFonts w:cs="Arial"/>
          <w:color w:val="595959" w:themeColor="text1" w:themeTint="A6"/>
          <w:szCs w:val="20"/>
        </w:rPr>
        <w:tab/>
      </w:r>
      <w:r w:rsidRPr="00A106D1">
        <w:rPr>
          <w:rFonts w:cs="Arial"/>
          <w:noProof/>
          <w:color w:val="595959" w:themeColor="text1" w:themeTint="A6"/>
          <w:szCs w:val="20"/>
          <w:lang w:val="en-US" w:eastAsia="en-US"/>
        </w:rPr>
        <w:drawing>
          <wp:inline distT="0" distB="0" distL="0" distR="0" wp14:anchorId="7E85A297" wp14:editId="67BB852C">
            <wp:extent cx="2212249" cy="1649672"/>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33162" cy="1665266"/>
                    </a:xfrm>
                    <a:prstGeom prst="rect">
                      <a:avLst/>
                    </a:prstGeom>
                    <a:noFill/>
                    <a:ln>
                      <a:noFill/>
                    </a:ln>
                  </pic:spPr>
                </pic:pic>
              </a:graphicData>
            </a:graphic>
          </wp:inline>
        </w:drawing>
      </w:r>
    </w:p>
    <w:p w14:paraId="44735006" w14:textId="77777777" w:rsidR="00445711" w:rsidRDefault="00445711" w:rsidP="00445711">
      <w:pPr>
        <w:ind w:left="720"/>
        <w:rPr>
          <w:rFonts w:cs="Arial"/>
          <w:color w:val="595959" w:themeColor="text1" w:themeTint="A6"/>
          <w:szCs w:val="20"/>
        </w:rPr>
      </w:pPr>
    </w:p>
    <w:p w14:paraId="16D1CC80" w14:textId="77777777" w:rsidR="00445711" w:rsidRPr="00A106D1" w:rsidRDefault="00445711" w:rsidP="00445711">
      <w:pPr>
        <w:ind w:left="720"/>
        <w:rPr>
          <w:rFonts w:cs="Arial"/>
          <w:color w:val="595959" w:themeColor="text1" w:themeTint="A6"/>
          <w:szCs w:val="20"/>
        </w:rPr>
      </w:pPr>
      <w:r w:rsidRPr="00A106D1">
        <w:rPr>
          <w:rFonts w:cs="Arial"/>
          <w:color w:val="595959" w:themeColor="text1" w:themeTint="A6"/>
          <w:szCs w:val="20"/>
        </w:rPr>
        <w:t xml:space="preserve">Update the </w:t>
      </w:r>
      <w:r>
        <w:rPr>
          <w:rFonts w:cs="Arial"/>
          <w:color w:val="595959" w:themeColor="text1" w:themeTint="A6"/>
          <w:szCs w:val="20"/>
        </w:rPr>
        <w:t>below details:</w:t>
      </w:r>
    </w:p>
    <w:p w14:paraId="099F0792" w14:textId="77777777" w:rsidR="00445711" w:rsidRPr="00D638C6" w:rsidRDefault="00445711" w:rsidP="00445711">
      <w:pPr>
        <w:pStyle w:val="ListParagraph"/>
        <w:numPr>
          <w:ilvl w:val="0"/>
          <w:numId w:val="39"/>
        </w:numPr>
        <w:rPr>
          <w:rFonts w:ascii="Arial" w:eastAsia="Times New Roman" w:hAnsi="Arial" w:cs="Arial"/>
          <w:i/>
          <w:color w:val="595959" w:themeColor="text1" w:themeTint="A6"/>
          <w:sz w:val="18"/>
          <w:szCs w:val="18"/>
        </w:rPr>
      </w:pPr>
      <w:r w:rsidRPr="00D638C6">
        <w:rPr>
          <w:rFonts w:ascii="Arial" w:eastAsia="Times New Roman" w:hAnsi="Arial" w:cs="Arial"/>
          <w:i/>
          <w:color w:val="595959" w:themeColor="text1" w:themeTint="A6"/>
          <w:sz w:val="18"/>
          <w:szCs w:val="18"/>
        </w:rPr>
        <w:t xml:space="preserve">CIS or CPS: </w:t>
      </w:r>
      <w:r w:rsidRPr="00D638C6">
        <w:rPr>
          <w:rFonts w:ascii="Arial" w:hAnsi="Arial" w:cs="Arial"/>
          <w:noProof/>
          <w:sz w:val="18"/>
          <w:szCs w:val="18"/>
        </w:rPr>
        <w:t>Input the correct environment as per the request</w:t>
      </w:r>
      <w:r w:rsidRPr="00D638C6">
        <w:rPr>
          <w:rFonts w:ascii="Arial" w:eastAsia="Times New Roman" w:hAnsi="Arial" w:cs="Arial"/>
          <w:i/>
          <w:color w:val="595959" w:themeColor="text1" w:themeTint="A6"/>
          <w:sz w:val="18"/>
          <w:szCs w:val="18"/>
        </w:rPr>
        <w:t xml:space="preserve"> </w:t>
      </w:r>
    </w:p>
    <w:p w14:paraId="34F220F0" w14:textId="77777777" w:rsidR="00445711" w:rsidRPr="00D638C6" w:rsidRDefault="00445711" w:rsidP="00445711">
      <w:pPr>
        <w:pStyle w:val="ListParagraph"/>
        <w:numPr>
          <w:ilvl w:val="0"/>
          <w:numId w:val="39"/>
        </w:numPr>
        <w:rPr>
          <w:rFonts w:ascii="Arial" w:eastAsia="Times New Roman" w:hAnsi="Arial" w:cs="Arial"/>
          <w:i/>
          <w:color w:val="595959" w:themeColor="text1" w:themeTint="A6"/>
          <w:sz w:val="18"/>
          <w:szCs w:val="18"/>
        </w:rPr>
      </w:pPr>
      <w:r>
        <w:rPr>
          <w:rFonts w:ascii="Arial" w:eastAsia="Times New Roman" w:hAnsi="Arial" w:cs="Arial"/>
          <w:i/>
          <w:color w:val="595959" w:themeColor="text1" w:themeTint="A6"/>
          <w:sz w:val="18"/>
          <w:szCs w:val="18"/>
        </w:rPr>
        <w:t>Primary Array</w:t>
      </w:r>
      <w:r w:rsidRPr="00D638C6">
        <w:rPr>
          <w:rFonts w:ascii="Arial" w:eastAsia="Times New Roman" w:hAnsi="Arial" w:cs="Arial"/>
          <w:i/>
          <w:color w:val="595959" w:themeColor="text1" w:themeTint="A6"/>
          <w:sz w:val="18"/>
          <w:szCs w:val="18"/>
        </w:rPr>
        <w:t xml:space="preserve">:  </w:t>
      </w:r>
      <w:r w:rsidRPr="00DE50F2">
        <w:rPr>
          <w:rFonts w:ascii="Arial" w:hAnsi="Arial" w:cs="Arial"/>
          <w:noProof/>
          <w:sz w:val="18"/>
          <w:szCs w:val="18"/>
        </w:rPr>
        <w:t>We have to s</w:t>
      </w:r>
      <w:r>
        <w:rPr>
          <w:rFonts w:ascii="Arial" w:hAnsi="Arial" w:cs="Arial"/>
          <w:noProof/>
          <w:sz w:val="18"/>
          <w:szCs w:val="18"/>
        </w:rPr>
        <w:t>e</w:t>
      </w:r>
      <w:r w:rsidRPr="00DE50F2">
        <w:rPr>
          <w:rFonts w:ascii="Arial" w:hAnsi="Arial" w:cs="Arial"/>
          <w:noProof/>
          <w:sz w:val="18"/>
          <w:szCs w:val="18"/>
        </w:rPr>
        <w:t>lect the filer in  which we creating the vfiler. If we select the filer</w:t>
      </w:r>
      <w:r>
        <w:rPr>
          <w:rFonts w:ascii="Arial" w:hAnsi="Arial" w:cs="Arial"/>
          <w:noProof/>
          <w:sz w:val="18"/>
          <w:szCs w:val="18"/>
        </w:rPr>
        <w:t xml:space="preserve"> it will automatically populate</w:t>
      </w:r>
      <w:r w:rsidRPr="00DE50F2">
        <w:rPr>
          <w:rFonts w:ascii="Arial" w:hAnsi="Arial" w:cs="Arial"/>
          <w:noProof/>
          <w:sz w:val="18"/>
          <w:szCs w:val="18"/>
        </w:rPr>
        <w:t xml:space="preserve"> </w:t>
      </w:r>
      <w:r>
        <w:rPr>
          <w:rFonts w:ascii="Arial" w:hAnsi="Arial" w:cs="Arial"/>
          <w:noProof/>
          <w:sz w:val="18"/>
          <w:szCs w:val="18"/>
        </w:rPr>
        <w:t>available aggregates</w:t>
      </w:r>
      <w:r w:rsidRPr="00DE50F2">
        <w:rPr>
          <w:rFonts w:ascii="Arial" w:hAnsi="Arial" w:cs="Arial"/>
          <w:noProof/>
          <w:sz w:val="18"/>
          <w:szCs w:val="18"/>
        </w:rPr>
        <w:t xml:space="preserve"> </w:t>
      </w:r>
      <w:r>
        <w:rPr>
          <w:rFonts w:ascii="Arial" w:hAnsi="Arial" w:cs="Arial"/>
          <w:noProof/>
          <w:sz w:val="18"/>
          <w:szCs w:val="18"/>
        </w:rPr>
        <w:t>on</w:t>
      </w:r>
      <w:r w:rsidRPr="00DE50F2">
        <w:rPr>
          <w:rFonts w:ascii="Arial" w:hAnsi="Arial" w:cs="Arial"/>
          <w:noProof/>
          <w:sz w:val="18"/>
          <w:szCs w:val="18"/>
        </w:rPr>
        <w:t xml:space="preserve"> the filer in Vfiler aggregate </w:t>
      </w:r>
      <w:r>
        <w:rPr>
          <w:rFonts w:ascii="Arial" w:hAnsi="Arial" w:cs="Arial"/>
          <w:noProof/>
          <w:sz w:val="18"/>
          <w:szCs w:val="18"/>
        </w:rPr>
        <w:t>field</w:t>
      </w:r>
      <w:r w:rsidRPr="00DE50F2">
        <w:rPr>
          <w:rFonts w:ascii="Arial" w:hAnsi="Arial" w:cs="Arial"/>
          <w:noProof/>
          <w:sz w:val="18"/>
          <w:szCs w:val="18"/>
        </w:rPr>
        <w:t xml:space="preserve">. </w:t>
      </w:r>
    </w:p>
    <w:p w14:paraId="47E67A2B" w14:textId="77777777" w:rsidR="00445711" w:rsidRPr="00D638C6" w:rsidRDefault="00445711" w:rsidP="00445711">
      <w:pPr>
        <w:pStyle w:val="ListParagraph"/>
        <w:numPr>
          <w:ilvl w:val="0"/>
          <w:numId w:val="39"/>
        </w:numPr>
        <w:rPr>
          <w:rFonts w:ascii="Arial" w:eastAsia="Times New Roman" w:hAnsi="Arial" w:cs="Arial"/>
          <w:i/>
          <w:color w:val="595959" w:themeColor="text1" w:themeTint="A6"/>
          <w:sz w:val="18"/>
          <w:szCs w:val="18"/>
        </w:rPr>
      </w:pPr>
      <w:r>
        <w:rPr>
          <w:rFonts w:ascii="Arial" w:eastAsia="Times New Roman" w:hAnsi="Arial" w:cs="Arial"/>
          <w:i/>
          <w:color w:val="595959" w:themeColor="text1" w:themeTint="A6"/>
          <w:sz w:val="18"/>
          <w:szCs w:val="18"/>
        </w:rPr>
        <w:t xml:space="preserve">Primary </w:t>
      </w:r>
      <w:proofErr w:type="spellStart"/>
      <w:r>
        <w:rPr>
          <w:rFonts w:ascii="Arial" w:eastAsia="Times New Roman" w:hAnsi="Arial" w:cs="Arial"/>
          <w:i/>
          <w:color w:val="595959" w:themeColor="text1" w:themeTint="A6"/>
          <w:sz w:val="18"/>
          <w:szCs w:val="18"/>
        </w:rPr>
        <w:t>Vfiler</w:t>
      </w:r>
      <w:proofErr w:type="spellEnd"/>
      <w:r w:rsidRPr="00D638C6">
        <w:rPr>
          <w:rFonts w:ascii="Arial" w:eastAsia="Times New Roman" w:hAnsi="Arial" w:cs="Arial"/>
          <w:i/>
          <w:color w:val="595959" w:themeColor="text1" w:themeTint="A6"/>
          <w:sz w:val="18"/>
          <w:szCs w:val="18"/>
        </w:rPr>
        <w:t xml:space="preserve">: </w:t>
      </w:r>
      <w:r>
        <w:rPr>
          <w:rFonts w:ascii="Arial" w:hAnsi="Arial" w:cs="Arial"/>
          <w:noProof/>
          <w:sz w:val="18"/>
          <w:szCs w:val="18"/>
        </w:rPr>
        <w:t>Input the vfiler name</w:t>
      </w:r>
      <w:r w:rsidRPr="00DE50F2">
        <w:rPr>
          <w:rFonts w:ascii="Arial" w:hAnsi="Arial" w:cs="Arial"/>
          <w:noProof/>
          <w:sz w:val="18"/>
          <w:szCs w:val="18"/>
        </w:rPr>
        <w:t xml:space="preserve"> which </w:t>
      </w:r>
      <w:r>
        <w:rPr>
          <w:rFonts w:ascii="Arial" w:hAnsi="Arial" w:cs="Arial"/>
          <w:noProof/>
          <w:sz w:val="18"/>
          <w:szCs w:val="18"/>
        </w:rPr>
        <w:t>you</w:t>
      </w:r>
      <w:r w:rsidRPr="00DE50F2">
        <w:rPr>
          <w:rFonts w:ascii="Arial" w:hAnsi="Arial" w:cs="Arial"/>
          <w:noProof/>
          <w:sz w:val="18"/>
          <w:szCs w:val="18"/>
        </w:rPr>
        <w:t xml:space="preserve"> are creating.</w:t>
      </w:r>
    </w:p>
    <w:p w14:paraId="6FE99B6F" w14:textId="77777777" w:rsidR="00445711" w:rsidRPr="00D638C6" w:rsidRDefault="00445711" w:rsidP="00445711">
      <w:pPr>
        <w:pStyle w:val="ListParagraph"/>
        <w:numPr>
          <w:ilvl w:val="0"/>
          <w:numId w:val="39"/>
        </w:numPr>
        <w:rPr>
          <w:rFonts w:ascii="Arial" w:eastAsia="Times New Roman" w:hAnsi="Arial" w:cs="Arial"/>
          <w:i/>
          <w:color w:val="595959" w:themeColor="text1" w:themeTint="A6"/>
          <w:sz w:val="18"/>
          <w:szCs w:val="18"/>
        </w:rPr>
      </w:pPr>
      <w:proofErr w:type="spellStart"/>
      <w:r>
        <w:rPr>
          <w:rFonts w:ascii="Arial" w:eastAsia="Times New Roman" w:hAnsi="Arial" w:cs="Arial"/>
          <w:i/>
          <w:color w:val="595959" w:themeColor="text1" w:themeTint="A6"/>
          <w:sz w:val="18"/>
          <w:szCs w:val="18"/>
        </w:rPr>
        <w:t>Vfiler</w:t>
      </w:r>
      <w:proofErr w:type="spellEnd"/>
      <w:r>
        <w:rPr>
          <w:rFonts w:ascii="Arial" w:eastAsia="Times New Roman" w:hAnsi="Arial" w:cs="Arial"/>
          <w:i/>
          <w:color w:val="595959" w:themeColor="text1" w:themeTint="A6"/>
          <w:sz w:val="18"/>
          <w:szCs w:val="18"/>
        </w:rPr>
        <w:t xml:space="preserve"> Aggregate</w:t>
      </w:r>
      <w:r w:rsidRPr="00D638C6">
        <w:rPr>
          <w:rFonts w:ascii="Arial" w:eastAsia="Times New Roman" w:hAnsi="Arial" w:cs="Arial"/>
          <w:i/>
          <w:color w:val="595959" w:themeColor="text1" w:themeTint="A6"/>
          <w:sz w:val="18"/>
          <w:szCs w:val="18"/>
        </w:rPr>
        <w:t xml:space="preserve">: </w:t>
      </w:r>
      <w:r>
        <w:rPr>
          <w:rFonts w:ascii="Arial" w:eastAsia="Times New Roman" w:hAnsi="Arial" w:cs="Arial"/>
          <w:sz w:val="18"/>
          <w:szCs w:val="18"/>
        </w:rPr>
        <w:t>Select aggregate that you identified during the prerequisites.</w:t>
      </w:r>
    </w:p>
    <w:p w14:paraId="6FFCED07" w14:textId="77777777" w:rsidR="00445711" w:rsidRPr="00D638C6" w:rsidRDefault="00445711" w:rsidP="00445711">
      <w:pPr>
        <w:pStyle w:val="ListParagraph"/>
        <w:numPr>
          <w:ilvl w:val="0"/>
          <w:numId w:val="39"/>
        </w:numPr>
        <w:rPr>
          <w:rFonts w:ascii="Arial" w:eastAsia="Times New Roman" w:hAnsi="Arial" w:cs="Arial"/>
          <w:i/>
          <w:color w:val="595959" w:themeColor="text1" w:themeTint="A6"/>
          <w:sz w:val="18"/>
          <w:szCs w:val="18"/>
        </w:rPr>
      </w:pPr>
      <w:proofErr w:type="spellStart"/>
      <w:r w:rsidRPr="00D638C6">
        <w:rPr>
          <w:rFonts w:ascii="Arial" w:eastAsia="Times New Roman" w:hAnsi="Arial" w:cs="Arial"/>
          <w:i/>
          <w:color w:val="595959" w:themeColor="text1" w:themeTint="A6"/>
          <w:sz w:val="18"/>
          <w:szCs w:val="18"/>
        </w:rPr>
        <w:t>Vfiler</w:t>
      </w:r>
      <w:proofErr w:type="spellEnd"/>
      <w:r w:rsidRPr="00D638C6">
        <w:rPr>
          <w:rFonts w:ascii="Arial" w:eastAsia="Times New Roman" w:hAnsi="Arial" w:cs="Arial"/>
          <w:i/>
          <w:color w:val="595959" w:themeColor="text1" w:themeTint="A6"/>
          <w:sz w:val="18"/>
          <w:szCs w:val="18"/>
        </w:rPr>
        <w:t xml:space="preserve"> Interface: </w:t>
      </w:r>
      <w:r w:rsidRPr="00DE50F2">
        <w:rPr>
          <w:rFonts w:ascii="Arial" w:hAnsi="Arial" w:cs="Arial"/>
          <w:noProof/>
          <w:sz w:val="18"/>
          <w:szCs w:val="18"/>
        </w:rPr>
        <w:t xml:space="preserve">We have to select the Vlan in which we are tagging our Vfiler to the Vlan. Before selecting the Vlan we need to verify the VLAN </w:t>
      </w:r>
      <w:r>
        <w:rPr>
          <w:rFonts w:ascii="Arial" w:hAnsi="Arial" w:cs="Arial"/>
          <w:noProof/>
          <w:sz w:val="18"/>
          <w:szCs w:val="18"/>
        </w:rPr>
        <w:t>exists on the filer.</w:t>
      </w:r>
    </w:p>
    <w:p w14:paraId="551E218C" w14:textId="77777777" w:rsidR="00445711" w:rsidRPr="00DE50F2" w:rsidRDefault="00445711" w:rsidP="00445711">
      <w:pPr>
        <w:pStyle w:val="ListParagraph"/>
        <w:numPr>
          <w:ilvl w:val="0"/>
          <w:numId w:val="39"/>
        </w:numPr>
        <w:rPr>
          <w:rFonts w:ascii="Arial" w:hAnsi="Arial" w:cs="Arial"/>
          <w:noProof/>
          <w:sz w:val="18"/>
          <w:szCs w:val="18"/>
        </w:rPr>
      </w:pPr>
      <w:proofErr w:type="spellStart"/>
      <w:r w:rsidRPr="009B1B25">
        <w:rPr>
          <w:rFonts w:ascii="Arial" w:eastAsia="Times New Roman" w:hAnsi="Arial" w:cs="Arial"/>
          <w:i/>
          <w:color w:val="595959" w:themeColor="text1" w:themeTint="A6"/>
          <w:sz w:val="18"/>
          <w:szCs w:val="18"/>
        </w:rPr>
        <w:t>Vifler</w:t>
      </w:r>
      <w:proofErr w:type="spellEnd"/>
      <w:r w:rsidRPr="009B1B25">
        <w:rPr>
          <w:rFonts w:ascii="Arial" w:eastAsia="Times New Roman" w:hAnsi="Arial" w:cs="Arial"/>
          <w:i/>
          <w:color w:val="595959" w:themeColor="text1" w:themeTint="A6"/>
          <w:sz w:val="18"/>
          <w:szCs w:val="18"/>
        </w:rPr>
        <w:t xml:space="preserve"> IP and </w:t>
      </w:r>
      <w:proofErr w:type="spellStart"/>
      <w:r w:rsidRPr="009B1B25">
        <w:rPr>
          <w:rFonts w:ascii="Arial" w:eastAsia="Times New Roman" w:hAnsi="Arial" w:cs="Arial"/>
          <w:i/>
          <w:color w:val="595959" w:themeColor="text1" w:themeTint="A6"/>
          <w:sz w:val="18"/>
          <w:szCs w:val="18"/>
        </w:rPr>
        <w:t>Vfiler</w:t>
      </w:r>
      <w:proofErr w:type="spellEnd"/>
      <w:r w:rsidRPr="009B1B25">
        <w:rPr>
          <w:rFonts w:ascii="Arial" w:eastAsia="Times New Roman" w:hAnsi="Arial" w:cs="Arial"/>
          <w:i/>
          <w:color w:val="595959" w:themeColor="text1" w:themeTint="A6"/>
          <w:sz w:val="18"/>
          <w:szCs w:val="18"/>
        </w:rPr>
        <w:t xml:space="preserve"> Netmask:</w:t>
      </w:r>
      <w:r>
        <w:rPr>
          <w:rFonts w:ascii="Arial" w:hAnsi="Arial" w:cs="Arial"/>
          <w:noProof/>
          <w:sz w:val="18"/>
          <w:szCs w:val="18"/>
        </w:rPr>
        <w:t xml:space="preserve"> Input these details</w:t>
      </w:r>
      <w:r w:rsidRPr="00DE50F2">
        <w:rPr>
          <w:rFonts w:ascii="Arial" w:hAnsi="Arial" w:cs="Arial"/>
          <w:noProof/>
          <w:sz w:val="18"/>
          <w:szCs w:val="18"/>
        </w:rPr>
        <w:t xml:space="preserve"> from the banana Request which </w:t>
      </w:r>
      <w:r>
        <w:rPr>
          <w:rFonts w:ascii="Arial" w:hAnsi="Arial" w:cs="Arial"/>
          <w:noProof/>
          <w:sz w:val="18"/>
          <w:szCs w:val="18"/>
        </w:rPr>
        <w:t>was raised</w:t>
      </w:r>
      <w:r w:rsidRPr="00DE50F2">
        <w:rPr>
          <w:rFonts w:ascii="Arial" w:hAnsi="Arial" w:cs="Arial"/>
          <w:noProof/>
          <w:sz w:val="18"/>
          <w:szCs w:val="18"/>
        </w:rPr>
        <w:t>.</w:t>
      </w:r>
    </w:p>
    <w:p w14:paraId="7FF9E95F" w14:textId="77777777" w:rsidR="00445711" w:rsidRPr="00DE50F2" w:rsidRDefault="00445711" w:rsidP="00445711">
      <w:pPr>
        <w:pStyle w:val="ListParagraph"/>
        <w:numPr>
          <w:ilvl w:val="0"/>
          <w:numId w:val="39"/>
        </w:numPr>
        <w:rPr>
          <w:rFonts w:ascii="Arial" w:hAnsi="Arial" w:cs="Arial"/>
          <w:noProof/>
          <w:sz w:val="18"/>
          <w:szCs w:val="18"/>
        </w:rPr>
      </w:pPr>
      <w:proofErr w:type="spellStart"/>
      <w:r w:rsidRPr="009B1B25">
        <w:rPr>
          <w:rFonts w:ascii="Arial" w:eastAsia="Times New Roman" w:hAnsi="Arial" w:cs="Arial"/>
          <w:i/>
          <w:color w:val="595959" w:themeColor="text1" w:themeTint="A6"/>
          <w:sz w:val="18"/>
          <w:szCs w:val="18"/>
        </w:rPr>
        <w:t>Vfiler</w:t>
      </w:r>
      <w:proofErr w:type="spellEnd"/>
      <w:r w:rsidRPr="009B1B25">
        <w:rPr>
          <w:rFonts w:ascii="Arial" w:eastAsia="Times New Roman" w:hAnsi="Arial" w:cs="Arial"/>
          <w:i/>
          <w:color w:val="595959" w:themeColor="text1" w:themeTint="A6"/>
          <w:sz w:val="18"/>
          <w:szCs w:val="18"/>
        </w:rPr>
        <w:t xml:space="preserve"> </w:t>
      </w:r>
      <w:proofErr w:type="spellStart"/>
      <w:r w:rsidRPr="009B1B25">
        <w:rPr>
          <w:rFonts w:ascii="Arial" w:eastAsia="Times New Roman" w:hAnsi="Arial" w:cs="Arial"/>
          <w:i/>
          <w:color w:val="595959" w:themeColor="text1" w:themeTint="A6"/>
          <w:sz w:val="18"/>
          <w:szCs w:val="18"/>
        </w:rPr>
        <w:t>IPspace</w:t>
      </w:r>
      <w:proofErr w:type="spellEnd"/>
      <w:r w:rsidRPr="009B1B25">
        <w:rPr>
          <w:rFonts w:ascii="Arial" w:eastAsia="Times New Roman" w:hAnsi="Arial" w:cs="Arial"/>
          <w:i/>
          <w:color w:val="595959" w:themeColor="text1" w:themeTint="A6"/>
          <w:sz w:val="18"/>
          <w:szCs w:val="18"/>
        </w:rPr>
        <w:t>:</w:t>
      </w:r>
      <w:r w:rsidRPr="00DE50F2">
        <w:rPr>
          <w:rFonts w:ascii="Arial" w:hAnsi="Arial" w:cs="Arial"/>
          <w:noProof/>
          <w:sz w:val="18"/>
          <w:szCs w:val="18"/>
        </w:rPr>
        <w:t xml:space="preserve"> </w:t>
      </w:r>
      <w:r>
        <w:rPr>
          <w:rFonts w:ascii="Arial" w:hAnsi="Arial" w:cs="Arial"/>
          <w:noProof/>
          <w:sz w:val="18"/>
          <w:szCs w:val="18"/>
        </w:rPr>
        <w:t>once the</w:t>
      </w:r>
      <w:r w:rsidRPr="00DE50F2">
        <w:rPr>
          <w:rFonts w:ascii="Arial" w:hAnsi="Arial" w:cs="Arial"/>
          <w:noProof/>
          <w:sz w:val="18"/>
          <w:szCs w:val="18"/>
        </w:rPr>
        <w:t xml:space="preserve"> Vfiler interface </w:t>
      </w:r>
      <w:r>
        <w:rPr>
          <w:rFonts w:ascii="Arial" w:hAnsi="Arial" w:cs="Arial"/>
          <w:noProof/>
          <w:sz w:val="18"/>
          <w:szCs w:val="18"/>
        </w:rPr>
        <w:t>is selected in the previous step it will automatically populate</w:t>
      </w:r>
      <w:r w:rsidRPr="00DE50F2">
        <w:rPr>
          <w:rFonts w:ascii="Arial" w:hAnsi="Arial" w:cs="Arial"/>
          <w:noProof/>
          <w:sz w:val="18"/>
          <w:szCs w:val="18"/>
        </w:rPr>
        <w:t xml:space="preserve"> the IP space</w:t>
      </w:r>
    </w:p>
    <w:p w14:paraId="317AE8D5" w14:textId="08ED823A" w:rsidR="00445711" w:rsidRPr="00DE50F2" w:rsidRDefault="00445711" w:rsidP="00445711">
      <w:pPr>
        <w:pStyle w:val="ListParagraph"/>
        <w:numPr>
          <w:ilvl w:val="0"/>
          <w:numId w:val="39"/>
        </w:numPr>
        <w:rPr>
          <w:rFonts w:ascii="Arial" w:hAnsi="Arial" w:cs="Arial"/>
          <w:noProof/>
          <w:sz w:val="18"/>
          <w:szCs w:val="18"/>
        </w:rPr>
      </w:pPr>
      <w:r w:rsidRPr="009B1B25">
        <w:rPr>
          <w:rFonts w:ascii="Arial" w:eastAsia="Times New Roman" w:hAnsi="Arial" w:cs="Arial"/>
          <w:i/>
          <w:color w:val="595959" w:themeColor="text1" w:themeTint="A6"/>
          <w:sz w:val="18"/>
          <w:szCs w:val="18"/>
        </w:rPr>
        <w:t>DNS Environment:</w:t>
      </w:r>
      <w:r w:rsidRPr="00DE50F2">
        <w:rPr>
          <w:rFonts w:ascii="Arial" w:hAnsi="Arial" w:cs="Arial"/>
          <w:noProof/>
          <w:sz w:val="18"/>
          <w:szCs w:val="18"/>
        </w:rPr>
        <w:t xml:space="preserve"> </w:t>
      </w:r>
      <w:r>
        <w:rPr>
          <w:rFonts w:ascii="Arial" w:hAnsi="Arial" w:cs="Arial"/>
          <w:noProof/>
          <w:sz w:val="18"/>
          <w:szCs w:val="18"/>
        </w:rPr>
        <w:t>Select based on filer location and module/environment.</w:t>
      </w:r>
      <w:ins w:id="192" w:author="Microsoft Office User" w:date="2017-08-31T14:25:00Z">
        <w:r w:rsidR="006926AE">
          <w:rPr>
            <w:rFonts w:ascii="Arial" w:hAnsi="Arial" w:cs="Arial"/>
            <w:noProof/>
            <w:sz w:val="18"/>
            <w:szCs w:val="18"/>
          </w:rPr>
          <w:t xml:space="preserve"> DO NOT select different site and module DNS.</w:t>
        </w:r>
      </w:ins>
    </w:p>
    <w:p w14:paraId="53430F04" w14:textId="77777777" w:rsidR="00445711" w:rsidRPr="009E6D92" w:rsidRDefault="00445711" w:rsidP="00445711">
      <w:pPr>
        <w:pStyle w:val="ListParagraph"/>
        <w:numPr>
          <w:ilvl w:val="0"/>
          <w:numId w:val="39"/>
        </w:numPr>
        <w:rPr>
          <w:noProof/>
          <w:sz w:val="20"/>
          <w:szCs w:val="20"/>
        </w:rPr>
      </w:pPr>
      <w:r w:rsidRPr="009B1B25">
        <w:rPr>
          <w:rFonts w:ascii="Arial" w:eastAsia="Times New Roman" w:hAnsi="Arial" w:cs="Arial"/>
          <w:i/>
          <w:color w:val="595959" w:themeColor="text1" w:themeTint="A6"/>
          <w:sz w:val="18"/>
          <w:szCs w:val="18"/>
        </w:rPr>
        <w:t>DNS Domain &amp; DNS server:</w:t>
      </w:r>
      <w:r w:rsidRPr="00DE50F2">
        <w:rPr>
          <w:rFonts w:ascii="Arial" w:hAnsi="Arial" w:cs="Arial"/>
          <w:noProof/>
          <w:sz w:val="18"/>
          <w:szCs w:val="18"/>
        </w:rPr>
        <w:t xml:space="preserve"> </w:t>
      </w:r>
      <w:r>
        <w:rPr>
          <w:rFonts w:ascii="Arial" w:hAnsi="Arial" w:cs="Arial"/>
          <w:noProof/>
          <w:sz w:val="18"/>
          <w:szCs w:val="18"/>
        </w:rPr>
        <w:t>A</w:t>
      </w:r>
      <w:r w:rsidRPr="00DE50F2">
        <w:rPr>
          <w:rFonts w:ascii="Arial" w:hAnsi="Arial" w:cs="Arial"/>
          <w:noProof/>
          <w:sz w:val="18"/>
          <w:szCs w:val="18"/>
        </w:rPr>
        <w:t xml:space="preserve">utomatically populates </w:t>
      </w:r>
      <w:r w:rsidRPr="009B1B25">
        <w:rPr>
          <w:rFonts w:ascii="Arial" w:eastAsia="Times New Roman" w:hAnsi="Arial" w:cs="Arial"/>
          <w:i/>
          <w:color w:val="595959" w:themeColor="text1" w:themeTint="A6"/>
          <w:sz w:val="18"/>
          <w:szCs w:val="18"/>
        </w:rPr>
        <w:t>DNS domain</w:t>
      </w:r>
      <w:r w:rsidRPr="00DE50F2">
        <w:rPr>
          <w:rFonts w:ascii="Arial" w:hAnsi="Arial" w:cs="Arial"/>
          <w:noProof/>
          <w:sz w:val="18"/>
          <w:szCs w:val="18"/>
        </w:rPr>
        <w:t xml:space="preserve"> and </w:t>
      </w:r>
      <w:r w:rsidRPr="009B1B25">
        <w:rPr>
          <w:rFonts w:ascii="Arial" w:eastAsia="Times New Roman" w:hAnsi="Arial" w:cs="Arial"/>
          <w:i/>
          <w:color w:val="595959" w:themeColor="text1" w:themeTint="A6"/>
          <w:sz w:val="18"/>
          <w:szCs w:val="18"/>
        </w:rPr>
        <w:t>DNS server</w:t>
      </w:r>
      <w:r>
        <w:rPr>
          <w:rFonts w:ascii="Arial" w:hAnsi="Arial" w:cs="Arial"/>
          <w:noProof/>
          <w:color w:val="FF0000"/>
          <w:sz w:val="18"/>
          <w:szCs w:val="18"/>
        </w:rPr>
        <w:t xml:space="preserve"> </w:t>
      </w:r>
      <w:r>
        <w:rPr>
          <w:rFonts w:ascii="Arial" w:hAnsi="Arial" w:cs="Arial"/>
          <w:noProof/>
          <w:sz w:val="18"/>
          <w:szCs w:val="18"/>
        </w:rPr>
        <w:t>once the DNS Environment is selected.</w:t>
      </w:r>
    </w:p>
    <w:p w14:paraId="4EA3EBE9" w14:textId="77777777" w:rsidR="00445711" w:rsidRPr="004B70D6" w:rsidRDefault="00445711" w:rsidP="00445711">
      <w:pPr>
        <w:spacing w:after="200" w:line="276" w:lineRule="auto"/>
        <w:ind w:left="720"/>
        <w:rPr>
          <w:rFonts w:cs="Arial"/>
          <w:noProof/>
          <w:color w:val="595959" w:themeColor="text1" w:themeTint="A6"/>
          <w:szCs w:val="20"/>
        </w:rPr>
      </w:pPr>
      <w:r w:rsidRPr="00A106D1">
        <w:rPr>
          <w:rFonts w:cs="Arial"/>
          <w:noProof/>
          <w:color w:val="595959" w:themeColor="text1" w:themeTint="A6"/>
          <w:szCs w:val="20"/>
          <w:lang w:val="en-US" w:eastAsia="en-US"/>
        </w:rPr>
        <w:lastRenderedPageBreak/>
        <w:drawing>
          <wp:inline distT="0" distB="0" distL="0" distR="0" wp14:anchorId="1FF0DA34" wp14:editId="75EFC1F9">
            <wp:extent cx="3507649" cy="2250628"/>
            <wp:effectExtent l="0" t="0" r="0"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0813" cy="2265491"/>
                    </a:xfrm>
                    <a:prstGeom prst="rect">
                      <a:avLst/>
                    </a:prstGeom>
                    <a:noFill/>
                    <a:ln>
                      <a:noFill/>
                    </a:ln>
                  </pic:spPr>
                </pic:pic>
              </a:graphicData>
            </a:graphic>
          </wp:inline>
        </w:drawing>
      </w:r>
    </w:p>
    <w:p w14:paraId="019E3339" w14:textId="77777777" w:rsidR="00445711" w:rsidRPr="00A106D1" w:rsidRDefault="00445711" w:rsidP="00445711">
      <w:pPr>
        <w:rPr>
          <w:rFonts w:cs="Arial"/>
          <w:color w:val="595959" w:themeColor="text1" w:themeTint="A6"/>
          <w:szCs w:val="20"/>
        </w:rPr>
      </w:pPr>
    </w:p>
    <w:p w14:paraId="2D1FC290" w14:textId="77777777" w:rsidR="00445711" w:rsidRPr="004B70D6" w:rsidRDefault="00445711" w:rsidP="00445711">
      <w:pPr>
        <w:numPr>
          <w:ilvl w:val="0"/>
          <w:numId w:val="29"/>
        </w:numPr>
        <w:spacing w:after="200" w:line="276" w:lineRule="auto"/>
        <w:rPr>
          <w:rFonts w:cs="Arial"/>
          <w:color w:val="595959" w:themeColor="text1" w:themeTint="A6"/>
          <w:szCs w:val="20"/>
        </w:rPr>
      </w:pPr>
      <w:r w:rsidRPr="004B70D6">
        <w:rPr>
          <w:rFonts w:cs="Arial"/>
          <w:color w:val="595959" w:themeColor="text1" w:themeTint="A6"/>
          <w:szCs w:val="20"/>
        </w:rPr>
        <w:t>Next Input the volume details.</w:t>
      </w:r>
    </w:p>
    <w:p w14:paraId="3677D246" w14:textId="77777777" w:rsidR="00445711" w:rsidRPr="00A106D1" w:rsidRDefault="00445711" w:rsidP="00445711">
      <w:pPr>
        <w:numPr>
          <w:ilvl w:val="0"/>
          <w:numId w:val="28"/>
        </w:numPr>
        <w:spacing w:after="200" w:line="276" w:lineRule="auto"/>
        <w:rPr>
          <w:rFonts w:cs="Arial"/>
          <w:color w:val="595959" w:themeColor="text1" w:themeTint="A6"/>
          <w:szCs w:val="20"/>
        </w:rPr>
      </w:pPr>
      <w:r>
        <w:rPr>
          <w:rFonts w:cs="Arial"/>
          <w:color w:val="595959" w:themeColor="text1" w:themeTint="A6"/>
          <w:szCs w:val="20"/>
        </w:rPr>
        <w:t>ESX Aggregate: Select the aggregate which you identified as part of pre-requisites and has space.</w:t>
      </w:r>
    </w:p>
    <w:p w14:paraId="2DCAA31B" w14:textId="77777777" w:rsidR="00445711" w:rsidRPr="00A106D1" w:rsidRDefault="00445711" w:rsidP="00445711">
      <w:pPr>
        <w:numPr>
          <w:ilvl w:val="0"/>
          <w:numId w:val="28"/>
        </w:numPr>
        <w:spacing w:after="200" w:line="276" w:lineRule="auto"/>
        <w:rPr>
          <w:rFonts w:cs="Arial"/>
          <w:color w:val="595959" w:themeColor="text1" w:themeTint="A6"/>
          <w:szCs w:val="20"/>
        </w:rPr>
      </w:pPr>
      <w:r w:rsidRPr="00A106D1">
        <w:rPr>
          <w:rFonts w:cs="Arial"/>
          <w:color w:val="595959" w:themeColor="text1" w:themeTint="A6"/>
          <w:szCs w:val="20"/>
        </w:rPr>
        <w:t xml:space="preserve"> Provide the sizes of the volumes.  </w:t>
      </w:r>
    </w:p>
    <w:p w14:paraId="51E01288" w14:textId="77777777" w:rsidR="00445711" w:rsidRPr="00A106D1" w:rsidRDefault="00445711" w:rsidP="00445711">
      <w:pPr>
        <w:numPr>
          <w:ilvl w:val="0"/>
          <w:numId w:val="28"/>
        </w:numPr>
        <w:spacing w:after="200" w:line="276" w:lineRule="auto"/>
        <w:rPr>
          <w:rFonts w:cs="Arial"/>
          <w:color w:val="595959" w:themeColor="text1" w:themeTint="A6"/>
          <w:szCs w:val="20"/>
        </w:rPr>
      </w:pPr>
      <w:r>
        <w:rPr>
          <w:rFonts w:cs="Arial"/>
          <w:color w:val="595959" w:themeColor="text1" w:themeTint="A6"/>
          <w:szCs w:val="20"/>
        </w:rPr>
        <w:t xml:space="preserve">Enable Thin Provisioning:  Select “Enabled” as </w:t>
      </w:r>
      <w:r w:rsidRPr="00A106D1">
        <w:rPr>
          <w:rFonts w:cs="Arial"/>
          <w:color w:val="595959" w:themeColor="text1" w:themeTint="A6"/>
          <w:szCs w:val="20"/>
        </w:rPr>
        <w:t>Thin provisioning should be enabled</w:t>
      </w:r>
    </w:p>
    <w:p w14:paraId="1C33CF70" w14:textId="77777777" w:rsidR="00445711" w:rsidRPr="00A106D1" w:rsidRDefault="00445711" w:rsidP="00445711">
      <w:pPr>
        <w:numPr>
          <w:ilvl w:val="0"/>
          <w:numId w:val="28"/>
        </w:numPr>
        <w:spacing w:after="200" w:line="276" w:lineRule="auto"/>
        <w:rPr>
          <w:rFonts w:cs="Arial"/>
          <w:color w:val="595959" w:themeColor="text1" w:themeTint="A6"/>
          <w:szCs w:val="20"/>
        </w:rPr>
      </w:pPr>
      <w:r>
        <w:rPr>
          <w:rFonts w:cs="Arial"/>
          <w:color w:val="595959" w:themeColor="text1" w:themeTint="A6"/>
          <w:szCs w:val="20"/>
        </w:rPr>
        <w:t>Host with Read Write and Root Access: Input</w:t>
      </w:r>
      <w:r w:rsidRPr="00A106D1">
        <w:rPr>
          <w:rFonts w:cs="Arial"/>
          <w:color w:val="595959" w:themeColor="text1" w:themeTint="A6"/>
          <w:szCs w:val="20"/>
        </w:rPr>
        <w:t xml:space="preserve"> the </w:t>
      </w:r>
      <w:r>
        <w:rPr>
          <w:rFonts w:cs="Arial"/>
          <w:color w:val="595959" w:themeColor="text1" w:themeTint="A6"/>
          <w:szCs w:val="20"/>
        </w:rPr>
        <w:t>ESX hosts with FQDN that need access.</w:t>
      </w:r>
    </w:p>
    <w:p w14:paraId="0AA9C1F9" w14:textId="77777777" w:rsidR="00445711" w:rsidRPr="00A106D1" w:rsidRDefault="00445711" w:rsidP="00445711">
      <w:pPr>
        <w:numPr>
          <w:ilvl w:val="0"/>
          <w:numId w:val="28"/>
        </w:numPr>
        <w:spacing w:after="200" w:line="276" w:lineRule="auto"/>
        <w:rPr>
          <w:rFonts w:cs="Arial"/>
          <w:color w:val="595959" w:themeColor="text1" w:themeTint="A6"/>
          <w:szCs w:val="20"/>
        </w:rPr>
      </w:pPr>
      <w:r>
        <w:rPr>
          <w:rFonts w:cs="Arial"/>
          <w:color w:val="595959" w:themeColor="text1" w:themeTint="A6"/>
          <w:szCs w:val="20"/>
        </w:rPr>
        <w:t xml:space="preserve">Primary De-Dupe hour: </w:t>
      </w:r>
      <w:r w:rsidRPr="00A106D1">
        <w:rPr>
          <w:rFonts w:cs="Arial"/>
          <w:color w:val="595959" w:themeColor="text1" w:themeTint="A6"/>
          <w:szCs w:val="20"/>
        </w:rPr>
        <w:t xml:space="preserve">Dedupe (data duplication) should </w:t>
      </w:r>
      <w:r>
        <w:rPr>
          <w:rFonts w:cs="Arial"/>
          <w:color w:val="595959" w:themeColor="text1" w:themeTint="A6"/>
          <w:szCs w:val="20"/>
        </w:rPr>
        <w:t>always be scheduled after local business hours. Select after 18:00</w:t>
      </w:r>
      <w:r w:rsidRPr="00A106D1">
        <w:rPr>
          <w:rFonts w:cs="Arial"/>
          <w:color w:val="595959" w:themeColor="text1" w:themeTint="A6"/>
          <w:szCs w:val="20"/>
        </w:rPr>
        <w:t>.</w:t>
      </w:r>
    </w:p>
    <w:p w14:paraId="2D832F78" w14:textId="77777777" w:rsidR="00445711" w:rsidRPr="00A106D1" w:rsidRDefault="00445711" w:rsidP="00445711">
      <w:pPr>
        <w:ind w:left="720"/>
        <w:rPr>
          <w:rFonts w:cs="Arial"/>
          <w:color w:val="595959" w:themeColor="text1" w:themeTint="A6"/>
          <w:szCs w:val="20"/>
        </w:rPr>
      </w:pPr>
    </w:p>
    <w:p w14:paraId="1CC0E969" w14:textId="77777777" w:rsidR="00445711" w:rsidRPr="00A106D1" w:rsidRDefault="00445711" w:rsidP="00445711">
      <w:pPr>
        <w:ind w:left="360" w:firstLine="720"/>
        <w:rPr>
          <w:rFonts w:cs="Arial"/>
          <w:color w:val="595959" w:themeColor="text1" w:themeTint="A6"/>
          <w:szCs w:val="20"/>
        </w:rPr>
      </w:pPr>
      <w:r w:rsidRPr="00A106D1">
        <w:rPr>
          <w:rFonts w:cs="Arial"/>
          <w:noProof/>
          <w:color w:val="595959" w:themeColor="text1" w:themeTint="A6"/>
          <w:szCs w:val="20"/>
          <w:lang w:val="en-US" w:eastAsia="en-US"/>
        </w:rPr>
        <w:drawing>
          <wp:inline distT="0" distB="0" distL="0" distR="0" wp14:anchorId="09F1596F" wp14:editId="0B00A110">
            <wp:extent cx="3630050" cy="2762069"/>
            <wp:effectExtent l="0" t="0" r="254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48418" cy="2776045"/>
                    </a:xfrm>
                    <a:prstGeom prst="rect">
                      <a:avLst/>
                    </a:prstGeom>
                    <a:noFill/>
                    <a:ln>
                      <a:noFill/>
                    </a:ln>
                  </pic:spPr>
                </pic:pic>
              </a:graphicData>
            </a:graphic>
          </wp:inline>
        </w:drawing>
      </w:r>
    </w:p>
    <w:p w14:paraId="2FC71A51" w14:textId="77777777" w:rsidR="00445711" w:rsidRPr="00A106D1" w:rsidRDefault="00445711" w:rsidP="00445711">
      <w:pPr>
        <w:rPr>
          <w:rFonts w:cs="Arial"/>
          <w:color w:val="595959" w:themeColor="text1" w:themeTint="A6"/>
          <w:szCs w:val="20"/>
        </w:rPr>
      </w:pPr>
    </w:p>
    <w:p w14:paraId="04495F9C" w14:textId="77777777" w:rsidR="00445711" w:rsidRDefault="00445711" w:rsidP="00445711">
      <w:pPr>
        <w:numPr>
          <w:ilvl w:val="0"/>
          <w:numId w:val="29"/>
        </w:numPr>
        <w:spacing w:after="200" w:line="276" w:lineRule="auto"/>
        <w:rPr>
          <w:rFonts w:cs="Arial"/>
          <w:color w:val="595959" w:themeColor="text1" w:themeTint="A6"/>
          <w:szCs w:val="20"/>
        </w:rPr>
      </w:pPr>
      <w:r>
        <w:rPr>
          <w:rFonts w:cs="Arial"/>
          <w:color w:val="595959" w:themeColor="text1" w:themeTint="A6"/>
          <w:szCs w:val="20"/>
        </w:rPr>
        <w:t xml:space="preserve">Next Input the </w:t>
      </w:r>
      <w:proofErr w:type="spellStart"/>
      <w:r>
        <w:rPr>
          <w:rFonts w:cs="Arial"/>
          <w:color w:val="595959" w:themeColor="text1" w:themeTint="A6"/>
          <w:szCs w:val="20"/>
        </w:rPr>
        <w:t>Snapvault</w:t>
      </w:r>
      <w:proofErr w:type="spellEnd"/>
      <w:r>
        <w:rPr>
          <w:rFonts w:cs="Arial"/>
          <w:color w:val="595959" w:themeColor="text1" w:themeTint="A6"/>
          <w:szCs w:val="20"/>
        </w:rPr>
        <w:t xml:space="preserve"> Backup configuration details:</w:t>
      </w:r>
    </w:p>
    <w:p w14:paraId="0DE59068" w14:textId="77777777" w:rsidR="00445711" w:rsidRDefault="00445711" w:rsidP="00445711">
      <w:pPr>
        <w:numPr>
          <w:ilvl w:val="1"/>
          <w:numId w:val="29"/>
        </w:numPr>
        <w:spacing w:after="200" w:line="276" w:lineRule="auto"/>
        <w:rPr>
          <w:rFonts w:cs="Arial"/>
          <w:color w:val="595959" w:themeColor="text1" w:themeTint="A6"/>
          <w:szCs w:val="20"/>
        </w:rPr>
      </w:pPr>
      <w:r>
        <w:rPr>
          <w:rFonts w:cs="Arial"/>
          <w:color w:val="595959" w:themeColor="text1" w:themeTint="A6"/>
          <w:szCs w:val="20"/>
        </w:rPr>
        <w:t xml:space="preserve">Are </w:t>
      </w:r>
      <w:proofErr w:type="spellStart"/>
      <w:r>
        <w:rPr>
          <w:rFonts w:cs="Arial"/>
          <w:color w:val="595959" w:themeColor="text1" w:themeTint="A6"/>
          <w:szCs w:val="20"/>
        </w:rPr>
        <w:t>Snapvaults</w:t>
      </w:r>
      <w:proofErr w:type="spellEnd"/>
      <w:r>
        <w:rPr>
          <w:rFonts w:cs="Arial"/>
          <w:color w:val="595959" w:themeColor="text1" w:themeTint="A6"/>
          <w:szCs w:val="20"/>
        </w:rPr>
        <w:t xml:space="preserve"> Required: Select yes if </w:t>
      </w:r>
      <w:proofErr w:type="spellStart"/>
      <w:r>
        <w:rPr>
          <w:rFonts w:cs="Arial"/>
          <w:color w:val="595959" w:themeColor="text1" w:themeTint="A6"/>
          <w:szCs w:val="20"/>
        </w:rPr>
        <w:t>snapvault</w:t>
      </w:r>
      <w:proofErr w:type="spellEnd"/>
      <w:r>
        <w:rPr>
          <w:rFonts w:cs="Arial"/>
          <w:color w:val="595959" w:themeColor="text1" w:themeTint="A6"/>
          <w:szCs w:val="20"/>
        </w:rPr>
        <w:t xml:space="preserve"> backup was requested.</w:t>
      </w:r>
    </w:p>
    <w:p w14:paraId="3AE1AA1E" w14:textId="77777777" w:rsidR="00445711" w:rsidRDefault="00445711" w:rsidP="00445711">
      <w:pPr>
        <w:numPr>
          <w:ilvl w:val="1"/>
          <w:numId w:val="29"/>
        </w:numPr>
        <w:spacing w:after="200" w:line="276" w:lineRule="auto"/>
        <w:rPr>
          <w:rFonts w:cs="Arial"/>
          <w:color w:val="595959" w:themeColor="text1" w:themeTint="A6"/>
          <w:szCs w:val="20"/>
        </w:rPr>
      </w:pPr>
      <w:r>
        <w:rPr>
          <w:rFonts w:cs="Arial"/>
          <w:color w:val="595959" w:themeColor="text1" w:themeTint="A6"/>
          <w:szCs w:val="20"/>
        </w:rPr>
        <w:t xml:space="preserve">Secondary </w:t>
      </w:r>
      <w:proofErr w:type="spellStart"/>
      <w:r>
        <w:rPr>
          <w:rFonts w:cs="Arial"/>
          <w:color w:val="595959" w:themeColor="text1" w:themeTint="A6"/>
          <w:szCs w:val="20"/>
        </w:rPr>
        <w:t>vFiler</w:t>
      </w:r>
      <w:proofErr w:type="spellEnd"/>
      <w:r>
        <w:rPr>
          <w:rFonts w:cs="Arial"/>
          <w:color w:val="595959" w:themeColor="text1" w:themeTint="A6"/>
          <w:szCs w:val="20"/>
        </w:rPr>
        <w:t>:</w:t>
      </w:r>
    </w:p>
    <w:p w14:paraId="7E480D8C" w14:textId="77777777" w:rsidR="00445711" w:rsidRDefault="00445711" w:rsidP="00445711">
      <w:pPr>
        <w:numPr>
          <w:ilvl w:val="1"/>
          <w:numId w:val="29"/>
        </w:numPr>
        <w:spacing w:after="200" w:line="276" w:lineRule="auto"/>
        <w:rPr>
          <w:rFonts w:cs="Arial"/>
          <w:color w:val="595959" w:themeColor="text1" w:themeTint="A6"/>
          <w:szCs w:val="20"/>
        </w:rPr>
      </w:pPr>
      <w:r>
        <w:rPr>
          <w:rFonts w:cs="Arial"/>
          <w:color w:val="595959" w:themeColor="text1" w:themeTint="A6"/>
          <w:szCs w:val="20"/>
        </w:rPr>
        <w:lastRenderedPageBreak/>
        <w:t xml:space="preserve">Secondary Array: This is the physical filer where the </w:t>
      </w:r>
      <w:proofErr w:type="spellStart"/>
      <w:r>
        <w:rPr>
          <w:rFonts w:cs="Arial"/>
          <w:color w:val="595959" w:themeColor="text1" w:themeTint="A6"/>
          <w:szCs w:val="20"/>
        </w:rPr>
        <w:t>vfiler</w:t>
      </w:r>
      <w:proofErr w:type="spellEnd"/>
      <w:r>
        <w:rPr>
          <w:rFonts w:cs="Arial"/>
          <w:color w:val="595959" w:themeColor="text1" w:themeTint="A6"/>
          <w:szCs w:val="20"/>
        </w:rPr>
        <w:t xml:space="preserve"> is hosted. Ensure total volume count on the filer is &lt;500.</w:t>
      </w:r>
    </w:p>
    <w:p w14:paraId="2D3CAD18" w14:textId="77777777" w:rsidR="00445711" w:rsidRDefault="00445711" w:rsidP="00445711">
      <w:pPr>
        <w:numPr>
          <w:ilvl w:val="1"/>
          <w:numId w:val="29"/>
        </w:numPr>
        <w:spacing w:after="200" w:line="276" w:lineRule="auto"/>
        <w:rPr>
          <w:rFonts w:cs="Arial"/>
          <w:color w:val="595959" w:themeColor="text1" w:themeTint="A6"/>
          <w:szCs w:val="20"/>
        </w:rPr>
      </w:pPr>
      <w:r>
        <w:rPr>
          <w:rFonts w:cs="Arial"/>
          <w:color w:val="595959" w:themeColor="text1" w:themeTint="A6"/>
          <w:szCs w:val="20"/>
        </w:rPr>
        <w:t>Secondary Aggregate: This will be the aggregate on the backup filer that has sufficient space. Ensure aggregate is &lt;85% full.</w:t>
      </w:r>
    </w:p>
    <w:p w14:paraId="0BC947AA" w14:textId="77777777" w:rsidR="00445711" w:rsidRDefault="00445711" w:rsidP="00445711">
      <w:pPr>
        <w:numPr>
          <w:ilvl w:val="1"/>
          <w:numId w:val="29"/>
        </w:numPr>
        <w:spacing w:after="200" w:line="276" w:lineRule="auto"/>
        <w:rPr>
          <w:rFonts w:cs="Arial"/>
          <w:color w:val="595959" w:themeColor="text1" w:themeTint="A6"/>
          <w:szCs w:val="20"/>
        </w:rPr>
      </w:pPr>
      <w:r>
        <w:rPr>
          <w:rFonts w:cs="Arial"/>
          <w:color w:val="595959" w:themeColor="text1" w:themeTint="A6"/>
          <w:szCs w:val="20"/>
        </w:rPr>
        <w:t xml:space="preserve">Primary Snapshot Hour: </w:t>
      </w:r>
      <w:r w:rsidRPr="00B42FF5">
        <w:rPr>
          <w:rFonts w:cs="Arial"/>
          <w:color w:val="595959" w:themeColor="text1" w:themeTint="A6"/>
          <w:szCs w:val="20"/>
        </w:rPr>
        <w:t>Primary snapshot hour</w:t>
      </w:r>
      <w:r>
        <w:rPr>
          <w:rFonts w:cs="Arial"/>
          <w:color w:val="595959" w:themeColor="text1" w:themeTint="A6"/>
          <w:szCs w:val="20"/>
        </w:rPr>
        <w:t xml:space="preserve"> should be after business hours during backup maintenance window (20:00 to 03:00 local DC time)</w:t>
      </w:r>
    </w:p>
    <w:p w14:paraId="43CF0559" w14:textId="77777777" w:rsidR="00445711" w:rsidRPr="00B42FF5" w:rsidRDefault="00445711" w:rsidP="00445711">
      <w:pPr>
        <w:numPr>
          <w:ilvl w:val="1"/>
          <w:numId w:val="29"/>
        </w:numPr>
        <w:spacing w:after="200" w:line="276" w:lineRule="auto"/>
        <w:rPr>
          <w:rFonts w:cs="Arial"/>
          <w:color w:val="595959" w:themeColor="text1" w:themeTint="A6"/>
          <w:szCs w:val="20"/>
        </w:rPr>
      </w:pPr>
      <w:proofErr w:type="spellStart"/>
      <w:r>
        <w:rPr>
          <w:rFonts w:cs="Arial"/>
          <w:color w:val="595959" w:themeColor="text1" w:themeTint="A6"/>
          <w:szCs w:val="20"/>
        </w:rPr>
        <w:t>Snapvault</w:t>
      </w:r>
      <w:proofErr w:type="spellEnd"/>
      <w:r>
        <w:rPr>
          <w:rFonts w:cs="Arial"/>
          <w:color w:val="595959" w:themeColor="text1" w:themeTint="A6"/>
          <w:szCs w:val="20"/>
        </w:rPr>
        <w:t xml:space="preserve"> Transfer Hour: </w:t>
      </w:r>
      <w:proofErr w:type="spellStart"/>
      <w:r w:rsidRPr="00B42FF5">
        <w:rPr>
          <w:rFonts w:cs="Arial"/>
          <w:color w:val="595959" w:themeColor="text1" w:themeTint="A6"/>
          <w:szCs w:val="20"/>
        </w:rPr>
        <w:t>Snapvault</w:t>
      </w:r>
      <w:proofErr w:type="spellEnd"/>
      <w:r w:rsidRPr="00B42FF5">
        <w:rPr>
          <w:rFonts w:cs="Arial"/>
          <w:color w:val="595959" w:themeColor="text1" w:themeTint="A6"/>
          <w:szCs w:val="20"/>
        </w:rPr>
        <w:t xml:space="preserve"> transfer sh</w:t>
      </w:r>
      <w:r>
        <w:rPr>
          <w:rFonts w:cs="Arial"/>
          <w:color w:val="595959" w:themeColor="text1" w:themeTint="A6"/>
          <w:szCs w:val="20"/>
        </w:rPr>
        <w:t>ould be always one hour later than</w:t>
      </w:r>
      <w:r w:rsidRPr="00B42FF5">
        <w:rPr>
          <w:rFonts w:cs="Arial"/>
          <w:color w:val="595959" w:themeColor="text1" w:themeTint="A6"/>
          <w:szCs w:val="20"/>
        </w:rPr>
        <w:t xml:space="preserve"> primary snapshot.</w:t>
      </w:r>
    </w:p>
    <w:p w14:paraId="780CF0D5" w14:textId="77777777" w:rsidR="00445711" w:rsidRPr="00A106D1" w:rsidRDefault="00445711" w:rsidP="00445711">
      <w:pPr>
        <w:ind w:left="720" w:firstLine="720"/>
        <w:rPr>
          <w:rFonts w:cs="Arial"/>
          <w:color w:val="595959" w:themeColor="text1" w:themeTint="A6"/>
          <w:szCs w:val="20"/>
        </w:rPr>
      </w:pPr>
      <w:r w:rsidRPr="00A106D1">
        <w:rPr>
          <w:rFonts w:cs="Arial"/>
          <w:noProof/>
          <w:color w:val="595959" w:themeColor="text1" w:themeTint="A6"/>
          <w:szCs w:val="20"/>
          <w:lang w:val="en-US" w:eastAsia="en-US"/>
        </w:rPr>
        <w:drawing>
          <wp:inline distT="0" distB="0" distL="0" distR="0" wp14:anchorId="322F9CF5" wp14:editId="67A53B0B">
            <wp:extent cx="3279049" cy="133030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21452" cy="1347507"/>
                    </a:xfrm>
                    <a:prstGeom prst="rect">
                      <a:avLst/>
                    </a:prstGeom>
                    <a:noFill/>
                    <a:ln>
                      <a:noFill/>
                    </a:ln>
                  </pic:spPr>
                </pic:pic>
              </a:graphicData>
            </a:graphic>
          </wp:inline>
        </w:drawing>
      </w:r>
    </w:p>
    <w:p w14:paraId="238022DA" w14:textId="77777777" w:rsidR="00445711" w:rsidRPr="00A106D1" w:rsidRDefault="00445711" w:rsidP="00445711">
      <w:pPr>
        <w:rPr>
          <w:rFonts w:cs="Arial"/>
          <w:color w:val="595959" w:themeColor="text1" w:themeTint="A6"/>
          <w:szCs w:val="20"/>
        </w:rPr>
      </w:pPr>
      <w:r>
        <w:rPr>
          <w:rFonts w:cs="Arial"/>
          <w:color w:val="595959" w:themeColor="text1" w:themeTint="A6"/>
          <w:szCs w:val="20"/>
        </w:rPr>
        <w:tab/>
      </w:r>
      <w:r>
        <w:rPr>
          <w:rFonts w:cs="Arial"/>
          <w:color w:val="595959" w:themeColor="text1" w:themeTint="A6"/>
          <w:szCs w:val="20"/>
        </w:rPr>
        <w:tab/>
        <w:t xml:space="preserve">Note: The </w:t>
      </w:r>
      <w:proofErr w:type="spellStart"/>
      <w:r>
        <w:rPr>
          <w:rFonts w:cs="Arial"/>
          <w:color w:val="595959" w:themeColor="text1" w:themeTint="A6"/>
          <w:szCs w:val="20"/>
        </w:rPr>
        <w:t>snapvault</w:t>
      </w:r>
      <w:proofErr w:type="spellEnd"/>
      <w:r>
        <w:rPr>
          <w:rFonts w:cs="Arial"/>
          <w:color w:val="595959" w:themeColor="text1" w:themeTint="A6"/>
          <w:szCs w:val="20"/>
        </w:rPr>
        <w:t xml:space="preserve"> Transfer Hour should not be the same as Primary Snapshot Hour</w:t>
      </w:r>
    </w:p>
    <w:p w14:paraId="05C5C843" w14:textId="77777777" w:rsidR="00445711" w:rsidRPr="00A106D1" w:rsidRDefault="00445711" w:rsidP="00445711">
      <w:pPr>
        <w:rPr>
          <w:rFonts w:cs="Arial"/>
          <w:color w:val="595959" w:themeColor="text1" w:themeTint="A6"/>
          <w:szCs w:val="20"/>
        </w:rPr>
      </w:pPr>
    </w:p>
    <w:p w14:paraId="0FA05542" w14:textId="77777777" w:rsidR="00445711" w:rsidRDefault="00445711" w:rsidP="00445711">
      <w:pPr>
        <w:numPr>
          <w:ilvl w:val="0"/>
          <w:numId w:val="29"/>
        </w:numPr>
        <w:spacing w:after="200" w:line="276" w:lineRule="auto"/>
        <w:rPr>
          <w:rFonts w:cs="Arial"/>
          <w:color w:val="595959" w:themeColor="text1" w:themeTint="A6"/>
          <w:szCs w:val="20"/>
        </w:rPr>
      </w:pPr>
      <w:r w:rsidRPr="00B42FF5">
        <w:rPr>
          <w:rFonts w:cs="Arial"/>
          <w:color w:val="595959" w:themeColor="text1" w:themeTint="A6"/>
          <w:szCs w:val="20"/>
        </w:rPr>
        <w:t>Execute the workflow.</w:t>
      </w:r>
    </w:p>
    <w:p w14:paraId="14F3912E" w14:textId="77777777" w:rsidR="00445711" w:rsidRPr="00B42FF5" w:rsidRDefault="00445711" w:rsidP="00445711">
      <w:pPr>
        <w:spacing w:after="200" w:line="276" w:lineRule="auto"/>
        <w:ind w:left="720"/>
        <w:rPr>
          <w:rFonts w:cs="Arial"/>
          <w:color w:val="595959" w:themeColor="text1" w:themeTint="A6"/>
          <w:szCs w:val="20"/>
        </w:rPr>
      </w:pPr>
      <w:r w:rsidRPr="00B42FF5">
        <w:rPr>
          <w:rFonts w:cs="Arial"/>
          <w:noProof/>
          <w:color w:val="595959" w:themeColor="text1" w:themeTint="A6"/>
          <w:szCs w:val="20"/>
        </w:rPr>
        <w:t xml:space="preserve"> </w:t>
      </w:r>
      <w:r w:rsidRPr="00A106D1">
        <w:rPr>
          <w:rFonts w:cs="Arial"/>
          <w:noProof/>
          <w:color w:val="595959" w:themeColor="text1" w:themeTint="A6"/>
          <w:szCs w:val="20"/>
          <w:lang w:val="en-US" w:eastAsia="en-US"/>
        </w:rPr>
        <w:drawing>
          <wp:inline distT="0" distB="0" distL="0" distR="0" wp14:anchorId="48D6FF3F" wp14:editId="7B0ADD17">
            <wp:extent cx="3398792" cy="1725765"/>
            <wp:effectExtent l="0" t="0" r="508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4167" cy="1738650"/>
                    </a:xfrm>
                    <a:prstGeom prst="rect">
                      <a:avLst/>
                    </a:prstGeom>
                    <a:noFill/>
                    <a:ln>
                      <a:noFill/>
                    </a:ln>
                  </pic:spPr>
                </pic:pic>
              </a:graphicData>
            </a:graphic>
          </wp:inline>
        </w:drawing>
      </w:r>
    </w:p>
    <w:p w14:paraId="5F156122" w14:textId="77777777" w:rsidR="00445711" w:rsidRPr="00A106D1" w:rsidRDefault="00445711" w:rsidP="00445711">
      <w:pPr>
        <w:spacing w:after="200" w:line="276" w:lineRule="auto"/>
        <w:ind w:left="720"/>
        <w:rPr>
          <w:rFonts w:cs="Arial"/>
          <w:color w:val="595959" w:themeColor="text1" w:themeTint="A6"/>
          <w:szCs w:val="20"/>
        </w:rPr>
      </w:pPr>
      <w:r w:rsidRPr="00A106D1">
        <w:rPr>
          <w:rFonts w:cs="Arial"/>
          <w:color w:val="595959" w:themeColor="text1" w:themeTint="A6"/>
          <w:szCs w:val="20"/>
        </w:rPr>
        <w:t xml:space="preserve">If there is an error, “clear reservations” for that job and check the “user input” tab for errors.  The most common reasons for failure are the </w:t>
      </w:r>
      <w:proofErr w:type="spellStart"/>
      <w:r w:rsidRPr="00A106D1">
        <w:rPr>
          <w:rFonts w:cs="Arial"/>
          <w:color w:val="595959" w:themeColor="text1" w:themeTint="A6"/>
          <w:szCs w:val="20"/>
        </w:rPr>
        <w:t>vfiler</w:t>
      </w:r>
      <w:proofErr w:type="spellEnd"/>
      <w:r w:rsidRPr="00A106D1">
        <w:rPr>
          <w:rFonts w:cs="Arial"/>
          <w:color w:val="595959" w:themeColor="text1" w:themeTint="A6"/>
          <w:szCs w:val="20"/>
        </w:rPr>
        <w:t>/volume name is already in use, or entries in the user inputs reverted to their default values.</w:t>
      </w:r>
    </w:p>
    <w:p w14:paraId="523C43DF" w14:textId="77777777" w:rsidR="00445711" w:rsidRPr="00A106D1" w:rsidRDefault="00445711" w:rsidP="00445711">
      <w:pPr>
        <w:spacing w:after="200" w:line="276" w:lineRule="auto"/>
        <w:ind w:left="720"/>
        <w:rPr>
          <w:rFonts w:cs="Arial"/>
          <w:color w:val="595959" w:themeColor="text1" w:themeTint="A6"/>
          <w:szCs w:val="20"/>
        </w:rPr>
      </w:pPr>
      <w:r w:rsidRPr="00A106D1">
        <w:rPr>
          <w:rFonts w:cs="Arial"/>
          <w:color w:val="595959" w:themeColor="text1" w:themeTint="A6"/>
          <w:szCs w:val="20"/>
        </w:rPr>
        <w:t xml:space="preserve">If the Workflow failed after the first task completes, you may need to manually offline and delete the new </w:t>
      </w:r>
      <w:proofErr w:type="spellStart"/>
      <w:r w:rsidRPr="00A106D1">
        <w:rPr>
          <w:rFonts w:cs="Arial"/>
          <w:color w:val="595959" w:themeColor="text1" w:themeTint="A6"/>
          <w:szCs w:val="20"/>
        </w:rPr>
        <w:t>vserver</w:t>
      </w:r>
      <w:proofErr w:type="spellEnd"/>
      <w:r w:rsidRPr="00A106D1">
        <w:rPr>
          <w:rFonts w:cs="Arial"/>
          <w:color w:val="595959" w:themeColor="text1" w:themeTint="A6"/>
          <w:szCs w:val="20"/>
        </w:rPr>
        <w:t xml:space="preserve"> before attempting to create it again.</w:t>
      </w:r>
    </w:p>
    <w:p w14:paraId="6D0498C7" w14:textId="77777777" w:rsidR="00445711" w:rsidRPr="00A23846" w:rsidRDefault="00445711" w:rsidP="00445711">
      <w:pPr>
        <w:rPr>
          <w:rFonts w:cs="Arial"/>
          <w:color w:val="595959" w:themeColor="text1" w:themeTint="A6"/>
          <w:szCs w:val="20"/>
        </w:rPr>
      </w:pPr>
    </w:p>
    <w:p w14:paraId="6465F12B" w14:textId="77777777" w:rsidR="00445711" w:rsidRPr="00A23846" w:rsidRDefault="00445711" w:rsidP="00445711">
      <w:pPr>
        <w:numPr>
          <w:ilvl w:val="0"/>
          <w:numId w:val="29"/>
        </w:numPr>
        <w:spacing w:after="200" w:line="276" w:lineRule="auto"/>
        <w:rPr>
          <w:rFonts w:cs="Arial"/>
          <w:color w:val="595959" w:themeColor="text1" w:themeTint="A6"/>
          <w:szCs w:val="20"/>
          <w:u w:val="single"/>
        </w:rPr>
      </w:pPr>
      <w:r>
        <w:rPr>
          <w:rFonts w:cs="Arial"/>
          <w:color w:val="595959" w:themeColor="text1" w:themeTint="A6"/>
          <w:szCs w:val="20"/>
        </w:rPr>
        <w:t xml:space="preserve">Complete </w:t>
      </w:r>
      <w:r w:rsidRPr="00A23846">
        <w:rPr>
          <w:rFonts w:cs="Arial"/>
          <w:color w:val="595959" w:themeColor="text1" w:themeTint="A6"/>
          <w:szCs w:val="20"/>
        </w:rPr>
        <w:t>Post checks</w:t>
      </w:r>
      <w:r>
        <w:rPr>
          <w:rFonts w:cs="Arial"/>
          <w:color w:val="595959" w:themeColor="text1" w:themeTint="A6"/>
          <w:szCs w:val="20"/>
        </w:rPr>
        <w:t xml:space="preserve"> and send email to </w:t>
      </w:r>
      <w:proofErr w:type="spellStart"/>
      <w:r>
        <w:rPr>
          <w:rFonts w:cs="Arial"/>
          <w:color w:val="595959" w:themeColor="text1" w:themeTint="A6"/>
          <w:szCs w:val="20"/>
        </w:rPr>
        <w:t>dco-sto-supp-nas</w:t>
      </w:r>
      <w:proofErr w:type="spellEnd"/>
      <w:r>
        <w:rPr>
          <w:rFonts w:cs="Arial"/>
          <w:color w:val="595959" w:themeColor="text1" w:themeTint="A6"/>
          <w:szCs w:val="20"/>
        </w:rPr>
        <w:t xml:space="preserve"> team</w:t>
      </w:r>
      <w:r w:rsidRPr="00A23846">
        <w:rPr>
          <w:rFonts w:cs="Arial"/>
          <w:color w:val="595959" w:themeColor="text1" w:themeTint="A6"/>
          <w:szCs w:val="20"/>
        </w:rPr>
        <w:t>:</w:t>
      </w:r>
    </w:p>
    <w:p w14:paraId="35E1E799" w14:textId="77777777" w:rsidR="00445711" w:rsidRPr="00A23846" w:rsidRDefault="00445711" w:rsidP="00445711">
      <w:pPr>
        <w:numPr>
          <w:ilvl w:val="1"/>
          <w:numId w:val="29"/>
        </w:numPr>
        <w:spacing w:after="200" w:line="276" w:lineRule="auto"/>
        <w:rPr>
          <w:rFonts w:cs="Arial"/>
          <w:szCs w:val="20"/>
          <w:u w:val="single"/>
        </w:rPr>
      </w:pPr>
      <w:r>
        <w:rPr>
          <w:rFonts w:cs="Arial"/>
          <w:color w:val="595959" w:themeColor="text1" w:themeTint="A6"/>
          <w:szCs w:val="20"/>
        </w:rPr>
        <w:t xml:space="preserve">Check </w:t>
      </w:r>
      <w:proofErr w:type="spellStart"/>
      <w:r>
        <w:rPr>
          <w:rFonts w:cs="Arial"/>
          <w:color w:val="595959" w:themeColor="text1" w:themeTint="A6"/>
          <w:szCs w:val="20"/>
        </w:rPr>
        <w:t>vfiler</w:t>
      </w:r>
      <w:proofErr w:type="spellEnd"/>
      <w:r>
        <w:rPr>
          <w:rFonts w:cs="Arial"/>
          <w:color w:val="595959" w:themeColor="text1" w:themeTint="A6"/>
          <w:szCs w:val="20"/>
        </w:rPr>
        <w:t xml:space="preserve"> status using </w:t>
      </w:r>
      <w:r w:rsidRPr="00A23846">
        <w:rPr>
          <w:rFonts w:cs="Arial"/>
          <w:szCs w:val="20"/>
        </w:rPr>
        <w:t>“</w:t>
      </w:r>
      <w:proofErr w:type="spellStart"/>
      <w:r w:rsidRPr="00A23846">
        <w:rPr>
          <w:rFonts w:cs="Arial"/>
          <w:szCs w:val="20"/>
        </w:rPr>
        <w:t>ssh</w:t>
      </w:r>
      <w:proofErr w:type="spellEnd"/>
      <w:r w:rsidRPr="00A23846">
        <w:rPr>
          <w:rFonts w:cs="Arial"/>
          <w:szCs w:val="20"/>
        </w:rPr>
        <w:t xml:space="preserve"> &lt;physical filer&gt; </w:t>
      </w:r>
      <w:proofErr w:type="spellStart"/>
      <w:r w:rsidRPr="00A23846">
        <w:rPr>
          <w:rFonts w:cs="Arial"/>
          <w:szCs w:val="20"/>
        </w:rPr>
        <w:t>vfiler</w:t>
      </w:r>
      <w:proofErr w:type="spellEnd"/>
      <w:r w:rsidRPr="00A23846">
        <w:rPr>
          <w:rFonts w:cs="Arial"/>
          <w:szCs w:val="20"/>
        </w:rPr>
        <w:t xml:space="preserve"> status –r &lt;new </w:t>
      </w:r>
      <w:proofErr w:type="spellStart"/>
      <w:r w:rsidRPr="00A23846">
        <w:rPr>
          <w:rFonts w:cs="Arial"/>
          <w:szCs w:val="20"/>
        </w:rPr>
        <w:t>vfiler</w:t>
      </w:r>
      <w:proofErr w:type="spellEnd"/>
      <w:r w:rsidRPr="00A23846">
        <w:rPr>
          <w:rFonts w:cs="Arial"/>
          <w:szCs w:val="20"/>
        </w:rPr>
        <w:t>&gt;”</w:t>
      </w:r>
      <w:r w:rsidRPr="00A106D1">
        <w:rPr>
          <w:rFonts w:cs="Arial"/>
          <w:noProof/>
          <w:color w:val="595959" w:themeColor="text1" w:themeTint="A6"/>
          <w:szCs w:val="20"/>
          <w:lang w:val="en-US" w:eastAsia="en-US"/>
        </w:rPr>
        <w:drawing>
          <wp:inline distT="0" distB="0" distL="0" distR="0" wp14:anchorId="6AD0A6F3" wp14:editId="61A1B22F">
            <wp:extent cx="4055110" cy="168910"/>
            <wp:effectExtent l="0" t="0" r="889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55110" cy="168910"/>
                    </a:xfrm>
                    <a:prstGeom prst="rect">
                      <a:avLst/>
                    </a:prstGeom>
                    <a:noFill/>
                    <a:ln>
                      <a:noFill/>
                    </a:ln>
                  </pic:spPr>
                </pic:pic>
              </a:graphicData>
            </a:graphic>
          </wp:inline>
        </w:drawing>
      </w:r>
    </w:p>
    <w:p w14:paraId="367E9E6B" w14:textId="77777777" w:rsidR="00445711" w:rsidRPr="00A23846" w:rsidRDefault="00445711" w:rsidP="00445711">
      <w:pPr>
        <w:numPr>
          <w:ilvl w:val="1"/>
          <w:numId w:val="29"/>
        </w:numPr>
        <w:spacing w:after="200" w:line="276" w:lineRule="auto"/>
        <w:rPr>
          <w:rFonts w:cs="Arial"/>
          <w:szCs w:val="20"/>
          <w:u w:val="single"/>
        </w:rPr>
      </w:pPr>
      <w:r>
        <w:rPr>
          <w:rFonts w:cs="Arial"/>
          <w:color w:val="595959" w:themeColor="text1" w:themeTint="A6"/>
          <w:szCs w:val="20"/>
        </w:rPr>
        <w:t xml:space="preserve">Check volume status using </w:t>
      </w:r>
      <w:r w:rsidRPr="00A23846">
        <w:rPr>
          <w:rFonts w:cs="Arial"/>
          <w:szCs w:val="20"/>
        </w:rPr>
        <w:t>“</w:t>
      </w:r>
      <w:proofErr w:type="spellStart"/>
      <w:r w:rsidRPr="00A23846">
        <w:rPr>
          <w:rFonts w:cs="Arial"/>
          <w:szCs w:val="20"/>
        </w:rPr>
        <w:t>ssh</w:t>
      </w:r>
      <w:proofErr w:type="spellEnd"/>
      <w:r w:rsidRPr="00A23846">
        <w:rPr>
          <w:rFonts w:cs="Arial"/>
          <w:szCs w:val="20"/>
        </w:rPr>
        <w:t xml:space="preserve"> &lt;physical filer&gt; </w:t>
      </w:r>
      <w:proofErr w:type="spellStart"/>
      <w:r w:rsidRPr="00A23846">
        <w:rPr>
          <w:rFonts w:cs="Arial"/>
          <w:szCs w:val="20"/>
        </w:rPr>
        <w:t>vfiler</w:t>
      </w:r>
      <w:proofErr w:type="spellEnd"/>
      <w:r w:rsidRPr="00A23846">
        <w:rPr>
          <w:rFonts w:cs="Arial"/>
          <w:szCs w:val="20"/>
        </w:rPr>
        <w:t xml:space="preserve"> </w:t>
      </w:r>
      <w:r>
        <w:rPr>
          <w:rFonts w:cs="Arial"/>
          <w:szCs w:val="20"/>
        </w:rPr>
        <w:t>run</w:t>
      </w:r>
      <w:r w:rsidRPr="00A23846">
        <w:rPr>
          <w:rFonts w:cs="Arial"/>
          <w:szCs w:val="20"/>
        </w:rPr>
        <w:t xml:space="preserve"> &lt;new </w:t>
      </w:r>
      <w:proofErr w:type="spellStart"/>
      <w:r w:rsidRPr="00A23846">
        <w:rPr>
          <w:rFonts w:cs="Arial"/>
          <w:szCs w:val="20"/>
        </w:rPr>
        <w:t>vfiler</w:t>
      </w:r>
      <w:proofErr w:type="spellEnd"/>
      <w:r w:rsidRPr="00A23846">
        <w:rPr>
          <w:rFonts w:cs="Arial"/>
          <w:szCs w:val="20"/>
        </w:rPr>
        <w:t>&gt;</w:t>
      </w:r>
      <w:r>
        <w:rPr>
          <w:rFonts w:cs="Arial"/>
          <w:szCs w:val="20"/>
        </w:rPr>
        <w:t xml:space="preserve"> </w:t>
      </w:r>
      <w:proofErr w:type="spellStart"/>
      <w:r>
        <w:rPr>
          <w:rFonts w:cs="Arial"/>
          <w:szCs w:val="20"/>
        </w:rPr>
        <w:t>df</w:t>
      </w:r>
      <w:proofErr w:type="spellEnd"/>
      <w:r>
        <w:rPr>
          <w:rFonts w:cs="Arial"/>
          <w:szCs w:val="20"/>
        </w:rPr>
        <w:t xml:space="preserve"> -h</w:t>
      </w:r>
      <w:r w:rsidRPr="00A23846">
        <w:rPr>
          <w:rFonts w:cs="Arial"/>
          <w:szCs w:val="20"/>
        </w:rPr>
        <w:t>”</w:t>
      </w:r>
      <w:r w:rsidRPr="00A106D1">
        <w:rPr>
          <w:rFonts w:cs="Arial"/>
          <w:noProof/>
          <w:color w:val="595959" w:themeColor="text1" w:themeTint="A6"/>
          <w:szCs w:val="20"/>
          <w:lang w:val="en-US" w:eastAsia="en-US"/>
        </w:rPr>
        <w:drawing>
          <wp:inline distT="0" distB="0" distL="0" distR="0" wp14:anchorId="133DA34C" wp14:editId="3EAE5581">
            <wp:extent cx="3983990" cy="168910"/>
            <wp:effectExtent l="0" t="0" r="381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83990" cy="168910"/>
                    </a:xfrm>
                    <a:prstGeom prst="rect">
                      <a:avLst/>
                    </a:prstGeom>
                    <a:noFill/>
                    <a:ln>
                      <a:noFill/>
                    </a:ln>
                  </pic:spPr>
                </pic:pic>
              </a:graphicData>
            </a:graphic>
          </wp:inline>
        </w:drawing>
      </w:r>
    </w:p>
    <w:p w14:paraId="32902D70" w14:textId="77777777" w:rsidR="00445711" w:rsidRPr="00A23846" w:rsidRDefault="00445711" w:rsidP="00445711">
      <w:pPr>
        <w:numPr>
          <w:ilvl w:val="1"/>
          <w:numId w:val="29"/>
        </w:numPr>
        <w:spacing w:after="200" w:line="276" w:lineRule="auto"/>
        <w:rPr>
          <w:rFonts w:cs="Arial"/>
          <w:szCs w:val="20"/>
          <w:u w:val="single"/>
        </w:rPr>
      </w:pPr>
      <w:r>
        <w:rPr>
          <w:rFonts w:cs="Arial"/>
          <w:color w:val="595959" w:themeColor="text1" w:themeTint="A6"/>
          <w:szCs w:val="20"/>
        </w:rPr>
        <w:t xml:space="preserve">Check host exports using </w:t>
      </w:r>
      <w:r w:rsidRPr="00A23846">
        <w:rPr>
          <w:rFonts w:cs="Arial"/>
          <w:szCs w:val="20"/>
        </w:rPr>
        <w:t>“</w:t>
      </w:r>
      <w:proofErr w:type="spellStart"/>
      <w:r w:rsidRPr="00A23846">
        <w:rPr>
          <w:rFonts w:cs="Arial"/>
          <w:szCs w:val="20"/>
        </w:rPr>
        <w:t>ssh</w:t>
      </w:r>
      <w:proofErr w:type="spellEnd"/>
      <w:r w:rsidRPr="00A23846">
        <w:rPr>
          <w:rFonts w:cs="Arial"/>
          <w:szCs w:val="20"/>
        </w:rPr>
        <w:t xml:space="preserve"> &lt;physical filer&gt; </w:t>
      </w:r>
      <w:proofErr w:type="spellStart"/>
      <w:r w:rsidRPr="00A23846">
        <w:rPr>
          <w:rFonts w:cs="Arial"/>
          <w:szCs w:val="20"/>
        </w:rPr>
        <w:t>vfiler</w:t>
      </w:r>
      <w:proofErr w:type="spellEnd"/>
      <w:r w:rsidRPr="00A23846">
        <w:rPr>
          <w:rFonts w:cs="Arial"/>
          <w:szCs w:val="20"/>
        </w:rPr>
        <w:t xml:space="preserve"> </w:t>
      </w:r>
      <w:r>
        <w:rPr>
          <w:rFonts w:cs="Arial"/>
          <w:szCs w:val="20"/>
        </w:rPr>
        <w:t>run</w:t>
      </w:r>
      <w:r w:rsidRPr="00A23846">
        <w:rPr>
          <w:rFonts w:cs="Arial"/>
          <w:szCs w:val="20"/>
        </w:rPr>
        <w:t xml:space="preserve"> &lt;new </w:t>
      </w:r>
      <w:proofErr w:type="spellStart"/>
      <w:r w:rsidRPr="00A23846">
        <w:rPr>
          <w:rFonts w:cs="Arial"/>
          <w:szCs w:val="20"/>
        </w:rPr>
        <w:t>vfiler</w:t>
      </w:r>
      <w:proofErr w:type="spellEnd"/>
      <w:r w:rsidRPr="00A23846">
        <w:rPr>
          <w:rFonts w:cs="Arial"/>
          <w:szCs w:val="20"/>
        </w:rPr>
        <w:t>&gt;</w:t>
      </w:r>
      <w:r>
        <w:rPr>
          <w:rFonts w:cs="Arial"/>
          <w:szCs w:val="20"/>
        </w:rPr>
        <w:t xml:space="preserve"> </w:t>
      </w:r>
      <w:proofErr w:type="spellStart"/>
      <w:r>
        <w:rPr>
          <w:rFonts w:cs="Arial"/>
          <w:szCs w:val="20"/>
        </w:rPr>
        <w:t>exportfs</w:t>
      </w:r>
      <w:proofErr w:type="spellEnd"/>
      <w:r w:rsidRPr="00A23846">
        <w:rPr>
          <w:rFonts w:cs="Arial"/>
          <w:szCs w:val="20"/>
        </w:rPr>
        <w:t>”</w:t>
      </w:r>
      <w:r w:rsidRPr="00A106D1">
        <w:rPr>
          <w:rFonts w:cs="Arial"/>
          <w:noProof/>
          <w:color w:val="595959" w:themeColor="text1" w:themeTint="A6"/>
          <w:szCs w:val="20"/>
          <w:lang w:val="en-US" w:eastAsia="en-US"/>
        </w:rPr>
        <w:drawing>
          <wp:inline distT="0" distB="0" distL="0" distR="0" wp14:anchorId="411306DC" wp14:editId="11FB0D53">
            <wp:extent cx="4305300" cy="168910"/>
            <wp:effectExtent l="0" t="0" r="1270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5300" cy="168910"/>
                    </a:xfrm>
                    <a:prstGeom prst="rect">
                      <a:avLst/>
                    </a:prstGeom>
                    <a:noFill/>
                    <a:ln>
                      <a:noFill/>
                    </a:ln>
                  </pic:spPr>
                </pic:pic>
              </a:graphicData>
            </a:graphic>
          </wp:inline>
        </w:drawing>
      </w:r>
    </w:p>
    <w:p w14:paraId="602BEEDD" w14:textId="77777777" w:rsidR="00445711" w:rsidRPr="00A23846" w:rsidRDefault="00445711" w:rsidP="00445711">
      <w:pPr>
        <w:numPr>
          <w:ilvl w:val="1"/>
          <w:numId w:val="29"/>
        </w:numPr>
        <w:spacing w:after="200" w:line="276" w:lineRule="auto"/>
        <w:rPr>
          <w:rFonts w:cs="Arial"/>
          <w:szCs w:val="20"/>
          <w:u w:val="single"/>
        </w:rPr>
      </w:pPr>
      <w:r>
        <w:rPr>
          <w:rFonts w:cs="Arial"/>
          <w:color w:val="595959" w:themeColor="text1" w:themeTint="A6"/>
          <w:szCs w:val="20"/>
        </w:rPr>
        <w:lastRenderedPageBreak/>
        <w:t xml:space="preserve">Check snap reserve configuration using </w:t>
      </w:r>
      <w:r w:rsidRPr="00A23846">
        <w:rPr>
          <w:rFonts w:cs="Arial"/>
          <w:szCs w:val="20"/>
        </w:rPr>
        <w:t>“</w:t>
      </w:r>
      <w:proofErr w:type="spellStart"/>
      <w:r w:rsidRPr="00A23846">
        <w:rPr>
          <w:rFonts w:cs="Arial"/>
          <w:szCs w:val="20"/>
        </w:rPr>
        <w:t>ssh</w:t>
      </w:r>
      <w:proofErr w:type="spellEnd"/>
      <w:r w:rsidRPr="00A23846">
        <w:rPr>
          <w:rFonts w:cs="Arial"/>
          <w:szCs w:val="20"/>
        </w:rPr>
        <w:t xml:space="preserve"> &lt;physical filer&gt; </w:t>
      </w:r>
      <w:proofErr w:type="spellStart"/>
      <w:r w:rsidRPr="00A23846">
        <w:rPr>
          <w:rFonts w:cs="Arial"/>
          <w:szCs w:val="20"/>
        </w:rPr>
        <w:t>vfiler</w:t>
      </w:r>
      <w:proofErr w:type="spellEnd"/>
      <w:r w:rsidRPr="00A23846">
        <w:rPr>
          <w:rFonts w:cs="Arial"/>
          <w:szCs w:val="20"/>
        </w:rPr>
        <w:t xml:space="preserve"> </w:t>
      </w:r>
      <w:r>
        <w:rPr>
          <w:rFonts w:cs="Arial"/>
          <w:szCs w:val="20"/>
        </w:rPr>
        <w:t>run</w:t>
      </w:r>
      <w:r w:rsidRPr="00A23846">
        <w:rPr>
          <w:rFonts w:cs="Arial"/>
          <w:szCs w:val="20"/>
        </w:rPr>
        <w:t xml:space="preserve"> &lt;new </w:t>
      </w:r>
      <w:proofErr w:type="spellStart"/>
      <w:r w:rsidRPr="00A23846">
        <w:rPr>
          <w:rFonts w:cs="Arial"/>
          <w:szCs w:val="20"/>
        </w:rPr>
        <w:t>vfiler</w:t>
      </w:r>
      <w:proofErr w:type="spellEnd"/>
      <w:r w:rsidRPr="00A23846">
        <w:rPr>
          <w:rFonts w:cs="Arial"/>
          <w:szCs w:val="20"/>
        </w:rPr>
        <w:t>&gt;</w:t>
      </w:r>
      <w:r>
        <w:rPr>
          <w:rFonts w:cs="Arial"/>
          <w:szCs w:val="20"/>
        </w:rPr>
        <w:t xml:space="preserve"> snap reserve</w:t>
      </w:r>
      <w:r w:rsidRPr="00A23846">
        <w:rPr>
          <w:rFonts w:cs="Arial"/>
          <w:szCs w:val="20"/>
        </w:rPr>
        <w:t>”</w:t>
      </w:r>
      <w:r w:rsidRPr="00A106D1">
        <w:rPr>
          <w:rFonts w:cs="Arial"/>
          <w:noProof/>
          <w:color w:val="595959" w:themeColor="text1" w:themeTint="A6"/>
          <w:szCs w:val="20"/>
          <w:lang w:val="en-US" w:eastAsia="en-US"/>
        </w:rPr>
        <w:drawing>
          <wp:inline distT="0" distB="0" distL="0" distR="0" wp14:anchorId="673AF61A" wp14:editId="5C003230">
            <wp:extent cx="4463415" cy="141605"/>
            <wp:effectExtent l="0" t="0" r="6985" b="1079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63415" cy="141605"/>
                    </a:xfrm>
                    <a:prstGeom prst="rect">
                      <a:avLst/>
                    </a:prstGeom>
                    <a:noFill/>
                    <a:ln>
                      <a:noFill/>
                    </a:ln>
                  </pic:spPr>
                </pic:pic>
              </a:graphicData>
            </a:graphic>
          </wp:inline>
        </w:drawing>
      </w:r>
    </w:p>
    <w:p w14:paraId="10777193" w14:textId="77777777" w:rsidR="00445711" w:rsidRPr="00A23846" w:rsidRDefault="00445711" w:rsidP="00445711">
      <w:pPr>
        <w:numPr>
          <w:ilvl w:val="1"/>
          <w:numId w:val="29"/>
        </w:numPr>
        <w:spacing w:after="200" w:line="276" w:lineRule="auto"/>
        <w:rPr>
          <w:rFonts w:cs="Arial"/>
          <w:szCs w:val="20"/>
          <w:u w:val="single"/>
        </w:rPr>
      </w:pPr>
      <w:r>
        <w:rPr>
          <w:rFonts w:cs="Arial"/>
          <w:color w:val="595959" w:themeColor="text1" w:themeTint="A6"/>
          <w:szCs w:val="20"/>
        </w:rPr>
        <w:t xml:space="preserve">Check </w:t>
      </w:r>
      <w:proofErr w:type="spellStart"/>
      <w:r>
        <w:rPr>
          <w:rFonts w:cs="Arial"/>
          <w:color w:val="595959" w:themeColor="text1" w:themeTint="A6"/>
          <w:szCs w:val="20"/>
        </w:rPr>
        <w:t>snapvault</w:t>
      </w:r>
      <w:proofErr w:type="spellEnd"/>
      <w:r>
        <w:rPr>
          <w:rFonts w:cs="Arial"/>
          <w:color w:val="595959" w:themeColor="text1" w:themeTint="A6"/>
          <w:szCs w:val="20"/>
        </w:rPr>
        <w:t xml:space="preserve"> configuration using </w:t>
      </w:r>
      <w:r w:rsidRPr="00A23846">
        <w:rPr>
          <w:rFonts w:cs="Arial"/>
          <w:szCs w:val="20"/>
        </w:rPr>
        <w:t>“</w:t>
      </w:r>
      <w:proofErr w:type="spellStart"/>
      <w:r w:rsidRPr="00A23846">
        <w:rPr>
          <w:rFonts w:cs="Arial"/>
          <w:szCs w:val="20"/>
        </w:rPr>
        <w:t>ssh</w:t>
      </w:r>
      <w:proofErr w:type="spellEnd"/>
      <w:r w:rsidRPr="00A23846">
        <w:rPr>
          <w:rFonts w:cs="Arial"/>
          <w:szCs w:val="20"/>
        </w:rPr>
        <w:t xml:space="preserve"> &lt;physical filer&gt; </w:t>
      </w:r>
      <w:proofErr w:type="spellStart"/>
      <w:r w:rsidRPr="00A23846">
        <w:rPr>
          <w:rFonts w:cs="Arial"/>
          <w:szCs w:val="20"/>
        </w:rPr>
        <w:t>vfiler</w:t>
      </w:r>
      <w:proofErr w:type="spellEnd"/>
      <w:r w:rsidRPr="00A23846">
        <w:rPr>
          <w:rFonts w:cs="Arial"/>
          <w:szCs w:val="20"/>
        </w:rPr>
        <w:t xml:space="preserve"> </w:t>
      </w:r>
      <w:r>
        <w:rPr>
          <w:rFonts w:cs="Arial"/>
          <w:szCs w:val="20"/>
        </w:rPr>
        <w:t>run</w:t>
      </w:r>
      <w:r w:rsidRPr="00A23846">
        <w:rPr>
          <w:rFonts w:cs="Arial"/>
          <w:szCs w:val="20"/>
        </w:rPr>
        <w:t xml:space="preserve"> &lt;new </w:t>
      </w:r>
      <w:proofErr w:type="spellStart"/>
      <w:r w:rsidRPr="00A23846">
        <w:rPr>
          <w:rFonts w:cs="Arial"/>
          <w:szCs w:val="20"/>
        </w:rPr>
        <w:t>vfiler</w:t>
      </w:r>
      <w:proofErr w:type="spellEnd"/>
      <w:r w:rsidRPr="00A23846">
        <w:rPr>
          <w:rFonts w:cs="Arial"/>
          <w:szCs w:val="20"/>
        </w:rPr>
        <w:t>&gt;</w:t>
      </w:r>
      <w:r>
        <w:rPr>
          <w:rFonts w:cs="Arial"/>
          <w:szCs w:val="20"/>
        </w:rPr>
        <w:t xml:space="preserve"> </w:t>
      </w:r>
      <w:proofErr w:type="spellStart"/>
      <w:r>
        <w:rPr>
          <w:rFonts w:cs="Arial"/>
          <w:szCs w:val="20"/>
        </w:rPr>
        <w:t>snapvault</w:t>
      </w:r>
      <w:proofErr w:type="spellEnd"/>
      <w:r>
        <w:rPr>
          <w:rFonts w:cs="Arial"/>
          <w:szCs w:val="20"/>
        </w:rPr>
        <w:t xml:space="preserve"> status</w:t>
      </w:r>
      <w:r w:rsidRPr="00A23846">
        <w:rPr>
          <w:rFonts w:cs="Arial"/>
          <w:szCs w:val="20"/>
        </w:rPr>
        <w:t>”</w:t>
      </w:r>
      <w:r w:rsidRPr="00A106D1">
        <w:rPr>
          <w:rFonts w:cs="Arial"/>
          <w:noProof/>
          <w:color w:val="595959" w:themeColor="text1" w:themeTint="A6"/>
          <w:szCs w:val="20"/>
          <w:lang w:val="en-US" w:eastAsia="en-US"/>
        </w:rPr>
        <w:drawing>
          <wp:inline distT="0" distB="0" distL="0" distR="0" wp14:anchorId="0E92471D" wp14:editId="1CBED7B0">
            <wp:extent cx="4784090" cy="1466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84090" cy="146685"/>
                    </a:xfrm>
                    <a:prstGeom prst="rect">
                      <a:avLst/>
                    </a:prstGeom>
                    <a:noFill/>
                    <a:ln>
                      <a:noFill/>
                    </a:ln>
                  </pic:spPr>
                </pic:pic>
              </a:graphicData>
            </a:graphic>
          </wp:inline>
        </w:drawing>
      </w:r>
    </w:p>
    <w:p w14:paraId="514CCD59" w14:textId="77777777" w:rsidR="00445711" w:rsidRPr="000E67C6" w:rsidRDefault="00445711" w:rsidP="00445711">
      <w:pPr>
        <w:numPr>
          <w:ilvl w:val="1"/>
          <w:numId w:val="29"/>
        </w:numPr>
        <w:spacing w:after="200" w:line="276" w:lineRule="auto"/>
        <w:rPr>
          <w:rFonts w:cs="Arial"/>
          <w:szCs w:val="20"/>
          <w:u w:val="single"/>
        </w:rPr>
      </w:pPr>
      <w:r>
        <w:rPr>
          <w:rFonts w:cs="Arial"/>
          <w:color w:val="595959" w:themeColor="text1" w:themeTint="A6"/>
          <w:szCs w:val="20"/>
        </w:rPr>
        <w:t xml:space="preserve">Check snapshot schedule using </w:t>
      </w:r>
      <w:r w:rsidRPr="00A23846">
        <w:rPr>
          <w:rFonts w:cs="Arial"/>
          <w:szCs w:val="20"/>
        </w:rPr>
        <w:t>“</w:t>
      </w:r>
      <w:proofErr w:type="spellStart"/>
      <w:r w:rsidRPr="00A23846">
        <w:rPr>
          <w:rFonts w:cs="Arial"/>
          <w:szCs w:val="20"/>
        </w:rPr>
        <w:t>ssh</w:t>
      </w:r>
      <w:proofErr w:type="spellEnd"/>
      <w:r w:rsidRPr="00A23846">
        <w:rPr>
          <w:rFonts w:cs="Arial"/>
          <w:szCs w:val="20"/>
        </w:rPr>
        <w:t xml:space="preserve"> &lt;physical filer&gt; </w:t>
      </w:r>
      <w:proofErr w:type="spellStart"/>
      <w:r w:rsidRPr="00A23846">
        <w:rPr>
          <w:rFonts w:cs="Arial"/>
          <w:szCs w:val="20"/>
        </w:rPr>
        <w:t>vfiler</w:t>
      </w:r>
      <w:proofErr w:type="spellEnd"/>
      <w:r w:rsidRPr="00A23846">
        <w:rPr>
          <w:rFonts w:cs="Arial"/>
          <w:szCs w:val="20"/>
        </w:rPr>
        <w:t xml:space="preserve"> </w:t>
      </w:r>
      <w:r>
        <w:rPr>
          <w:rFonts w:cs="Arial"/>
          <w:szCs w:val="20"/>
        </w:rPr>
        <w:t>run</w:t>
      </w:r>
      <w:r w:rsidRPr="00A23846">
        <w:rPr>
          <w:rFonts w:cs="Arial"/>
          <w:szCs w:val="20"/>
        </w:rPr>
        <w:t xml:space="preserve"> &lt;new </w:t>
      </w:r>
      <w:proofErr w:type="spellStart"/>
      <w:r w:rsidRPr="00A23846">
        <w:rPr>
          <w:rFonts w:cs="Arial"/>
          <w:szCs w:val="20"/>
        </w:rPr>
        <w:t>vfiler</w:t>
      </w:r>
      <w:proofErr w:type="spellEnd"/>
      <w:r w:rsidRPr="00A23846">
        <w:rPr>
          <w:rFonts w:cs="Arial"/>
          <w:szCs w:val="20"/>
        </w:rPr>
        <w:t>&gt;</w:t>
      </w:r>
      <w:r>
        <w:rPr>
          <w:rFonts w:cs="Arial"/>
          <w:szCs w:val="20"/>
        </w:rPr>
        <w:t xml:space="preserve"> </w:t>
      </w:r>
      <w:proofErr w:type="spellStart"/>
      <w:r>
        <w:rPr>
          <w:rFonts w:cs="Arial"/>
          <w:szCs w:val="20"/>
        </w:rPr>
        <w:t>df</w:t>
      </w:r>
      <w:proofErr w:type="spellEnd"/>
      <w:r>
        <w:rPr>
          <w:rFonts w:cs="Arial"/>
          <w:szCs w:val="20"/>
        </w:rPr>
        <w:t xml:space="preserve"> -h</w:t>
      </w:r>
      <w:r w:rsidRPr="00A23846">
        <w:rPr>
          <w:rFonts w:cs="Arial"/>
          <w:szCs w:val="20"/>
        </w:rPr>
        <w:t>”</w:t>
      </w:r>
      <w:r w:rsidRPr="00A106D1">
        <w:rPr>
          <w:rFonts w:cs="Arial"/>
          <w:noProof/>
          <w:color w:val="595959" w:themeColor="text1" w:themeTint="A6"/>
          <w:szCs w:val="20"/>
          <w:lang w:val="en-US" w:eastAsia="en-US"/>
        </w:rPr>
        <w:drawing>
          <wp:inline distT="0" distB="0" distL="0" distR="0" wp14:anchorId="60653E99" wp14:editId="271F4E3F">
            <wp:extent cx="5230495" cy="201295"/>
            <wp:effectExtent l="0" t="0" r="1905"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0495" cy="201295"/>
                    </a:xfrm>
                    <a:prstGeom prst="rect">
                      <a:avLst/>
                    </a:prstGeom>
                    <a:noFill/>
                    <a:ln>
                      <a:noFill/>
                    </a:ln>
                  </pic:spPr>
                </pic:pic>
              </a:graphicData>
            </a:graphic>
          </wp:inline>
        </w:drawing>
      </w:r>
    </w:p>
    <w:p w14:paraId="0A6EAAF9" w14:textId="77777777" w:rsidR="00445711" w:rsidRDefault="00445711" w:rsidP="00445711">
      <w:pPr>
        <w:pStyle w:val="Heading3"/>
      </w:pPr>
      <w:bookmarkStart w:id="193" w:name="_Toc475023009"/>
      <w:bookmarkStart w:id="194" w:name="_Toc480543191"/>
      <w:r>
        <w:t>Create a CIFS 7-mode allocation:</w:t>
      </w:r>
      <w:bookmarkEnd w:id="193"/>
      <w:bookmarkEnd w:id="194"/>
    </w:p>
    <w:p w14:paraId="52A1CB8D" w14:textId="77777777" w:rsidR="00445711" w:rsidRDefault="00445711" w:rsidP="00445711">
      <w:pPr>
        <w:pStyle w:val="BodyText"/>
        <w:rPr>
          <w:lang w:val="en-US"/>
        </w:rPr>
      </w:pPr>
      <w:r>
        <w:rPr>
          <w:lang w:val="en-US"/>
        </w:rPr>
        <w:t xml:space="preserve">All new CIFS </w:t>
      </w:r>
      <w:proofErr w:type="spellStart"/>
      <w:r>
        <w:rPr>
          <w:lang w:val="en-US"/>
        </w:rPr>
        <w:t>vfiler</w:t>
      </w:r>
      <w:proofErr w:type="spellEnd"/>
      <w:r>
        <w:rPr>
          <w:lang w:val="en-US"/>
        </w:rPr>
        <w:t xml:space="preserve">/volume provisioning requests should go through the standard delivery process. Storage Support team should create a new CIFS </w:t>
      </w:r>
      <w:proofErr w:type="spellStart"/>
      <w:r>
        <w:rPr>
          <w:lang w:val="en-US"/>
        </w:rPr>
        <w:t>vfiler</w:t>
      </w:r>
      <w:proofErr w:type="spellEnd"/>
      <w:r>
        <w:rPr>
          <w:lang w:val="en-US"/>
        </w:rPr>
        <w:t xml:space="preserve"> only under the below circumstances:</w:t>
      </w:r>
    </w:p>
    <w:p w14:paraId="240AC9CC" w14:textId="77777777" w:rsidR="00445711" w:rsidRDefault="00445711" w:rsidP="00445711">
      <w:pPr>
        <w:pStyle w:val="BodyText"/>
        <w:numPr>
          <w:ilvl w:val="0"/>
          <w:numId w:val="15"/>
        </w:numPr>
        <w:rPr>
          <w:lang w:val="en-US"/>
        </w:rPr>
      </w:pPr>
      <w:r>
        <w:rPr>
          <w:lang w:val="en-US"/>
        </w:rPr>
        <w:t>Tech refresh migrations</w:t>
      </w:r>
    </w:p>
    <w:p w14:paraId="4CEC6E53" w14:textId="77777777" w:rsidR="00445711" w:rsidRDefault="00445711" w:rsidP="00445711">
      <w:pPr>
        <w:pStyle w:val="BodyText"/>
        <w:numPr>
          <w:ilvl w:val="0"/>
          <w:numId w:val="15"/>
        </w:numPr>
        <w:rPr>
          <w:lang w:val="en-US"/>
        </w:rPr>
      </w:pPr>
      <w:r>
        <w:rPr>
          <w:lang w:val="en-US"/>
        </w:rPr>
        <w:t>Thin mitigation</w:t>
      </w:r>
    </w:p>
    <w:p w14:paraId="2551507A" w14:textId="77777777" w:rsidR="00445711" w:rsidRDefault="00445711" w:rsidP="00445711">
      <w:pPr>
        <w:pStyle w:val="BodyText"/>
        <w:numPr>
          <w:ilvl w:val="0"/>
          <w:numId w:val="15"/>
        </w:numPr>
        <w:rPr>
          <w:lang w:val="en-US"/>
        </w:rPr>
      </w:pPr>
      <w:r>
        <w:rPr>
          <w:lang w:val="en-US"/>
        </w:rPr>
        <w:t>Migration to another 7-mode filer due to Performance Issues</w:t>
      </w:r>
    </w:p>
    <w:p w14:paraId="3B89287F" w14:textId="77777777" w:rsidR="00445711" w:rsidRPr="001D3768" w:rsidRDefault="00445711" w:rsidP="00445711">
      <w:pPr>
        <w:pStyle w:val="BodyText"/>
        <w:rPr>
          <w:lang w:val="en-US"/>
        </w:rPr>
      </w:pPr>
    </w:p>
    <w:p w14:paraId="17E35141" w14:textId="77777777" w:rsidR="00445711" w:rsidRPr="00F91768" w:rsidRDefault="00445711" w:rsidP="00445711">
      <w:pPr>
        <w:rPr>
          <w:i/>
          <w:u w:val="single"/>
        </w:rPr>
      </w:pPr>
      <w:r w:rsidRPr="00F91768">
        <w:rPr>
          <w:i/>
          <w:u w:val="single"/>
        </w:rPr>
        <w:t>Pre-requisites:</w:t>
      </w:r>
    </w:p>
    <w:p w14:paraId="06B0D82C" w14:textId="77777777" w:rsidR="00445711" w:rsidRDefault="00445711" w:rsidP="00445711">
      <w:pPr>
        <w:pStyle w:val="NormalWeb"/>
        <w:spacing w:before="0" w:beforeAutospacing="0" w:after="0" w:afterAutospacing="0"/>
        <w:rPr>
          <w:rFonts w:ascii="Arial" w:hAnsi="Arial" w:cs="Arial"/>
          <w:szCs w:val="20"/>
          <w:lang w:val="en-GB"/>
        </w:rPr>
      </w:pPr>
    </w:p>
    <w:p w14:paraId="4961D43E"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Below</w:t>
      </w:r>
      <w:r w:rsidRPr="00882C4B">
        <w:rPr>
          <w:rFonts w:ascii="Arial" w:hAnsi="Arial" w:cs="Arial"/>
          <w:color w:val="595959" w:themeColor="text1" w:themeTint="A6"/>
          <w:sz w:val="20"/>
          <w:szCs w:val="20"/>
          <w:lang w:val="en-GB"/>
        </w:rPr>
        <w:t xml:space="preserve"> pre-checks </w:t>
      </w:r>
      <w:r>
        <w:rPr>
          <w:rFonts w:ascii="Arial" w:hAnsi="Arial" w:cs="Arial"/>
          <w:color w:val="595959" w:themeColor="text1" w:themeTint="A6"/>
          <w:sz w:val="20"/>
          <w:szCs w:val="20"/>
          <w:lang w:val="en-GB"/>
        </w:rPr>
        <w:t xml:space="preserve">are </w:t>
      </w:r>
      <w:r w:rsidRPr="00882C4B">
        <w:rPr>
          <w:rFonts w:ascii="Arial" w:hAnsi="Arial" w:cs="Arial"/>
          <w:color w:val="595959" w:themeColor="text1" w:themeTint="A6"/>
          <w:sz w:val="20"/>
          <w:szCs w:val="20"/>
          <w:lang w:val="en-GB"/>
        </w:rPr>
        <w:t>required be</w:t>
      </w:r>
      <w:r>
        <w:rPr>
          <w:rFonts w:ascii="Arial" w:hAnsi="Arial" w:cs="Arial"/>
          <w:color w:val="595959" w:themeColor="text1" w:themeTint="A6"/>
          <w:sz w:val="20"/>
          <w:szCs w:val="20"/>
          <w:lang w:val="en-GB"/>
        </w:rPr>
        <w:t>fore starting a CIFS allocation:</w:t>
      </w:r>
    </w:p>
    <w:p w14:paraId="49183A92"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38D098BF" w14:textId="77777777" w:rsidR="001F6E08" w:rsidRPr="001F6E08" w:rsidRDefault="001F6E08" w:rsidP="001F6E08">
      <w:pPr>
        <w:pStyle w:val="NormalWeb"/>
        <w:numPr>
          <w:ilvl w:val="0"/>
          <w:numId w:val="23"/>
        </w:numPr>
        <w:spacing w:before="0" w:beforeAutospacing="0" w:after="0" w:afterAutospacing="0"/>
        <w:rPr>
          <w:ins w:id="195" w:author="Microsoft Office User" w:date="2017-09-13T12:49:00Z"/>
          <w:rFonts w:ascii="Arial" w:hAnsi="Arial" w:cs="Arial"/>
          <w:color w:val="595959" w:themeColor="text1" w:themeTint="A6"/>
          <w:sz w:val="20"/>
          <w:szCs w:val="20"/>
          <w:lang w:val="en-GB"/>
          <w:rPrChange w:id="196" w:author="Microsoft Office User" w:date="2017-09-13T12:49:00Z">
            <w:rPr>
              <w:ins w:id="197" w:author="Microsoft Office User" w:date="2017-09-13T12:49:00Z"/>
              <w:rFonts w:cs="Arial"/>
              <w:szCs w:val="20"/>
            </w:rPr>
          </w:rPrChange>
        </w:rPr>
        <w:pPrChange w:id="198" w:author="Microsoft Office User" w:date="2017-09-13T12:49:00Z">
          <w:pPr>
            <w:pStyle w:val="BodyText"/>
            <w:numPr>
              <w:ilvl w:val="1"/>
              <w:numId w:val="23"/>
            </w:numPr>
            <w:ind w:left="1440" w:hanging="360"/>
          </w:pPr>
        </w:pPrChange>
      </w:pPr>
      <w:ins w:id="199" w:author="Microsoft Office User" w:date="2017-09-13T12:49:00Z">
        <w:r w:rsidRPr="001F6E08">
          <w:rPr>
            <w:rFonts w:ascii="Arial" w:hAnsi="Arial" w:cs="Arial"/>
            <w:color w:val="595959" w:themeColor="text1" w:themeTint="A6"/>
            <w:sz w:val="20"/>
            <w:szCs w:val="20"/>
            <w:lang w:val="en-GB"/>
            <w:rPrChange w:id="200" w:author="Microsoft Office User" w:date="2017-09-13T12:49:00Z">
              <w:rPr>
                <w:rFonts w:cs="Arial"/>
                <w:color w:val="595959" w:themeColor="text1" w:themeTint="A6"/>
                <w:szCs w:val="20"/>
              </w:rPr>
            </w:rPrChange>
          </w:rPr>
          <w:t>Review and f</w:t>
        </w:r>
        <w:r>
          <w:rPr>
            <w:rFonts w:ascii="Arial" w:hAnsi="Arial" w:cs="Arial"/>
            <w:color w:val="595959" w:themeColor="text1" w:themeTint="A6"/>
            <w:sz w:val="20"/>
            <w:szCs w:val="20"/>
            <w:lang w:val="en-GB"/>
          </w:rPr>
          <w:t xml:space="preserve">ollow the guidelines as outlined </w:t>
        </w:r>
        <w:r>
          <w:rPr>
            <w:rFonts w:ascii="Arial" w:hAnsi="Arial" w:cs="Arial"/>
            <w:color w:val="595959" w:themeColor="text1" w:themeTint="A6"/>
            <w:sz w:val="20"/>
            <w:szCs w:val="20"/>
            <w:lang w:val="en-GB"/>
          </w:rPr>
          <w:fldChar w:fldCharType="begin"/>
        </w:r>
        <w:r>
          <w:rPr>
            <w:rFonts w:ascii="Arial" w:hAnsi="Arial" w:cs="Arial"/>
            <w:color w:val="595959" w:themeColor="text1" w:themeTint="A6"/>
            <w:sz w:val="20"/>
            <w:szCs w:val="20"/>
            <w:lang w:val="en-GB"/>
          </w:rPr>
          <w:instrText xml:space="preserve"> HYPERLINK  \l "_Guidelines_to_be" </w:instrText>
        </w:r>
        <w:r>
          <w:rPr>
            <w:rFonts w:ascii="Arial" w:hAnsi="Arial" w:cs="Arial"/>
            <w:color w:val="595959" w:themeColor="text1" w:themeTint="A6"/>
            <w:sz w:val="20"/>
            <w:szCs w:val="20"/>
            <w:lang w:val="en-GB"/>
          </w:rPr>
        </w:r>
        <w:r>
          <w:rPr>
            <w:rFonts w:ascii="Arial" w:hAnsi="Arial" w:cs="Arial"/>
            <w:color w:val="595959" w:themeColor="text1" w:themeTint="A6"/>
            <w:sz w:val="20"/>
            <w:szCs w:val="20"/>
            <w:lang w:val="en-GB"/>
          </w:rPr>
          <w:fldChar w:fldCharType="separate"/>
        </w:r>
        <w:r w:rsidRPr="001F6E08">
          <w:rPr>
            <w:color w:val="595959" w:themeColor="text1" w:themeTint="A6"/>
            <w:rPrChange w:id="201" w:author="Microsoft Office User" w:date="2017-09-13T12:49:00Z">
              <w:rPr>
                <w:rStyle w:val="Hyperlink"/>
                <w:rFonts w:cs="Arial"/>
                <w:szCs w:val="20"/>
              </w:rPr>
            </w:rPrChange>
          </w:rPr>
          <w:t>here</w:t>
        </w:r>
        <w:r>
          <w:rPr>
            <w:rFonts w:ascii="Arial" w:hAnsi="Arial" w:cs="Arial"/>
            <w:color w:val="595959" w:themeColor="text1" w:themeTint="A6"/>
            <w:sz w:val="20"/>
            <w:szCs w:val="20"/>
            <w:lang w:val="en-GB"/>
          </w:rPr>
          <w:fldChar w:fldCharType="end"/>
        </w:r>
      </w:ins>
    </w:p>
    <w:p w14:paraId="418BCA08" w14:textId="77777777" w:rsidR="00445711" w:rsidRPr="007D4853"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Validate the </w:t>
      </w:r>
      <w:proofErr w:type="spellStart"/>
      <w:r>
        <w:rPr>
          <w:rFonts w:ascii="Arial" w:hAnsi="Arial" w:cs="Arial"/>
          <w:color w:val="595959" w:themeColor="text1" w:themeTint="A6"/>
          <w:sz w:val="20"/>
          <w:szCs w:val="20"/>
          <w:lang w:val="en-GB"/>
        </w:rPr>
        <w:t>vfiler</w:t>
      </w:r>
      <w:proofErr w:type="spellEnd"/>
      <w:r>
        <w:rPr>
          <w:rFonts w:ascii="Arial" w:hAnsi="Arial" w:cs="Arial"/>
          <w:color w:val="595959" w:themeColor="text1" w:themeTint="A6"/>
          <w:sz w:val="20"/>
          <w:szCs w:val="20"/>
          <w:lang w:val="en-GB"/>
        </w:rPr>
        <w:t xml:space="preserve"> details:</w:t>
      </w:r>
    </w:p>
    <w:p w14:paraId="2AD26A53" w14:textId="77777777" w:rsidR="00445711" w:rsidRDefault="00445711" w:rsidP="00445711">
      <w:pPr>
        <w:pStyle w:val="BodyText"/>
        <w:numPr>
          <w:ilvl w:val="0"/>
          <w:numId w:val="33"/>
        </w:numPr>
        <w:rPr>
          <w:rFonts w:cs="Arial"/>
          <w:szCs w:val="20"/>
        </w:rPr>
      </w:pPr>
      <w:r w:rsidRPr="00882C4B">
        <w:rPr>
          <w:rFonts w:cs="Arial"/>
          <w:color w:val="595959" w:themeColor="text1" w:themeTint="A6"/>
          <w:szCs w:val="20"/>
        </w:rPr>
        <w:t xml:space="preserve">If </w:t>
      </w:r>
      <w:r>
        <w:rPr>
          <w:rFonts w:cs="Arial"/>
          <w:color w:val="595959" w:themeColor="text1" w:themeTint="A6"/>
          <w:szCs w:val="20"/>
        </w:rPr>
        <w:t xml:space="preserve">this requires a new </w:t>
      </w:r>
      <w:proofErr w:type="spellStart"/>
      <w:r>
        <w:rPr>
          <w:rFonts w:cs="Arial"/>
          <w:color w:val="595959" w:themeColor="text1" w:themeTint="A6"/>
          <w:szCs w:val="20"/>
        </w:rPr>
        <w:t>vfiler</w:t>
      </w:r>
      <w:proofErr w:type="spellEnd"/>
      <w:r>
        <w:rPr>
          <w:rFonts w:cs="Arial"/>
          <w:color w:val="595959" w:themeColor="text1" w:themeTint="A6"/>
          <w:szCs w:val="20"/>
        </w:rPr>
        <w:t xml:space="preserve"> then, </w:t>
      </w:r>
      <w:r w:rsidRPr="008F0206">
        <w:rPr>
          <w:rFonts w:cs="Arial"/>
          <w:szCs w:val="20"/>
          <w:lang w:val="en-US"/>
        </w:rPr>
        <w:t>Complete the</w:t>
      </w:r>
      <w:r w:rsidRPr="008F0206">
        <w:rPr>
          <w:rFonts w:cs="Arial"/>
          <w:szCs w:val="20"/>
        </w:rPr>
        <w:t xml:space="preserve"> </w:t>
      </w:r>
      <w:hyperlink w:anchor="_Prerequisites_when_creating" w:history="1">
        <w:r w:rsidRPr="008F0206">
          <w:rPr>
            <w:rStyle w:val="Hyperlink"/>
            <w:rFonts w:cs="Arial"/>
            <w:szCs w:val="20"/>
          </w:rPr>
          <w:t>prerequisites</w:t>
        </w:r>
      </w:hyperlink>
      <w:r w:rsidRPr="008F0206">
        <w:rPr>
          <w:rFonts w:cs="Arial"/>
          <w:szCs w:val="20"/>
        </w:rPr>
        <w:t xml:space="preserve"> and </w:t>
      </w:r>
      <w:hyperlink w:anchor="_Requesting_a_new" w:history="1">
        <w:r w:rsidRPr="008F0206">
          <w:rPr>
            <w:rStyle w:val="Hyperlink"/>
            <w:rFonts w:cs="Arial"/>
            <w:szCs w:val="20"/>
          </w:rPr>
          <w:t>IP request</w:t>
        </w:r>
      </w:hyperlink>
      <w:r w:rsidRPr="008F0206">
        <w:rPr>
          <w:rFonts w:cs="Arial"/>
          <w:szCs w:val="20"/>
        </w:rPr>
        <w:t xml:space="preserve"> as documented</w:t>
      </w:r>
      <w:r>
        <w:rPr>
          <w:rFonts w:cs="Arial"/>
          <w:szCs w:val="20"/>
        </w:rPr>
        <w:t xml:space="preserve"> to obtain a </w:t>
      </w:r>
      <w:proofErr w:type="spellStart"/>
      <w:r>
        <w:rPr>
          <w:rFonts w:cs="Arial"/>
          <w:szCs w:val="20"/>
        </w:rPr>
        <w:t>vfiler</w:t>
      </w:r>
      <w:proofErr w:type="spellEnd"/>
      <w:r>
        <w:rPr>
          <w:rFonts w:cs="Arial"/>
          <w:szCs w:val="20"/>
        </w:rPr>
        <w:t xml:space="preserve"> name and (IP, DNS, </w:t>
      </w:r>
      <w:proofErr w:type="spellStart"/>
      <w:r>
        <w:rPr>
          <w:rFonts w:cs="Arial"/>
          <w:szCs w:val="20"/>
        </w:rPr>
        <w:t>Vlan</w:t>
      </w:r>
      <w:proofErr w:type="spellEnd"/>
      <w:r>
        <w:rPr>
          <w:rFonts w:cs="Arial"/>
          <w:szCs w:val="20"/>
        </w:rPr>
        <w:t>) network details.</w:t>
      </w:r>
    </w:p>
    <w:p w14:paraId="6545CEB0" w14:textId="54565AE5" w:rsidR="00445711" w:rsidRPr="006926AE" w:rsidRDefault="00445711" w:rsidP="00445711">
      <w:pPr>
        <w:pStyle w:val="BodyText"/>
        <w:numPr>
          <w:ilvl w:val="0"/>
          <w:numId w:val="33"/>
        </w:numPr>
        <w:rPr>
          <w:rFonts w:cs="Arial"/>
          <w:b/>
          <w:szCs w:val="20"/>
          <w:rPrChange w:id="202" w:author="Microsoft Office User" w:date="2017-08-31T14:27:00Z">
            <w:rPr>
              <w:rFonts w:cs="Arial"/>
              <w:szCs w:val="20"/>
            </w:rPr>
          </w:rPrChange>
        </w:rPr>
      </w:pPr>
      <w:r>
        <w:rPr>
          <w:rFonts w:cs="Arial"/>
          <w:color w:val="595959" w:themeColor="text1" w:themeTint="A6"/>
          <w:szCs w:val="20"/>
        </w:rPr>
        <w:t>If the request is to add volume/</w:t>
      </w:r>
      <w:proofErr w:type="spellStart"/>
      <w:r>
        <w:rPr>
          <w:rFonts w:cs="Arial"/>
          <w:color w:val="595959" w:themeColor="text1" w:themeTint="A6"/>
          <w:szCs w:val="20"/>
        </w:rPr>
        <w:t>qtree</w:t>
      </w:r>
      <w:proofErr w:type="spellEnd"/>
      <w:r>
        <w:rPr>
          <w:rFonts w:cs="Arial"/>
          <w:color w:val="595959" w:themeColor="text1" w:themeTint="A6"/>
          <w:szCs w:val="20"/>
        </w:rPr>
        <w:t xml:space="preserve"> to existing </w:t>
      </w:r>
      <w:proofErr w:type="spellStart"/>
      <w:r>
        <w:rPr>
          <w:rFonts w:cs="Arial"/>
          <w:color w:val="595959" w:themeColor="text1" w:themeTint="A6"/>
          <w:szCs w:val="20"/>
        </w:rPr>
        <w:t>vfiler</w:t>
      </w:r>
      <w:proofErr w:type="spellEnd"/>
      <w:r>
        <w:rPr>
          <w:rFonts w:cs="Arial"/>
          <w:color w:val="595959" w:themeColor="text1" w:themeTint="A6"/>
          <w:szCs w:val="20"/>
        </w:rPr>
        <w:t xml:space="preserve">, make sure you have the </w:t>
      </w:r>
      <w:proofErr w:type="spellStart"/>
      <w:r>
        <w:rPr>
          <w:rFonts w:cs="Arial"/>
          <w:color w:val="595959" w:themeColor="text1" w:themeTint="A6"/>
          <w:szCs w:val="20"/>
        </w:rPr>
        <w:t>vfiler</w:t>
      </w:r>
      <w:proofErr w:type="spellEnd"/>
      <w:r>
        <w:rPr>
          <w:rFonts w:cs="Arial"/>
          <w:color w:val="595959" w:themeColor="text1" w:themeTint="A6"/>
          <w:szCs w:val="20"/>
        </w:rPr>
        <w:t xml:space="preserve"> details.</w:t>
      </w:r>
      <w:ins w:id="203" w:author="Microsoft Office User" w:date="2017-08-31T14:26:00Z">
        <w:r w:rsidR="006926AE">
          <w:rPr>
            <w:rFonts w:cs="Arial"/>
            <w:color w:val="595959" w:themeColor="text1" w:themeTint="A6"/>
            <w:szCs w:val="20"/>
          </w:rPr>
          <w:t xml:space="preserve"> </w:t>
        </w:r>
        <w:r w:rsidR="006926AE" w:rsidRPr="006926AE">
          <w:rPr>
            <w:rFonts w:cs="Arial"/>
            <w:b/>
            <w:color w:val="595959" w:themeColor="text1" w:themeTint="A6"/>
            <w:szCs w:val="20"/>
            <w:rPrChange w:id="204" w:author="Microsoft Office User" w:date="2017-08-31T14:27:00Z">
              <w:rPr>
                <w:rFonts w:cs="Arial"/>
                <w:color w:val="595959" w:themeColor="text1" w:themeTint="A6"/>
                <w:szCs w:val="20"/>
              </w:rPr>
            </w:rPrChange>
          </w:rPr>
          <w:t>DO NOT COMBINE VOLUMES FROM DIFFERENT BU.</w:t>
        </w:r>
      </w:ins>
    </w:p>
    <w:p w14:paraId="42171C4A" w14:textId="77777777" w:rsidR="00445711" w:rsidRPr="00C34E8D"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w:t>
      </w:r>
      <w:r>
        <w:rPr>
          <w:rFonts w:ascii="Arial" w:hAnsi="Arial" w:cs="Arial"/>
          <w:color w:val="595959" w:themeColor="text1" w:themeTint="A6"/>
          <w:sz w:val="20"/>
          <w:szCs w:val="20"/>
          <w:lang w:val="en-GB"/>
        </w:rPr>
        <w:t>if the request is for</w:t>
      </w:r>
      <w:r w:rsidRPr="00882C4B">
        <w:rPr>
          <w:rFonts w:ascii="Arial" w:hAnsi="Arial" w:cs="Arial"/>
          <w:color w:val="595959" w:themeColor="text1" w:themeTint="A6"/>
          <w:sz w:val="20"/>
          <w:szCs w:val="20"/>
          <w:lang w:val="en-GB"/>
        </w:rPr>
        <w:t xml:space="preserve"> CIS or CPS</w:t>
      </w:r>
      <w:r>
        <w:rPr>
          <w:rFonts w:ascii="Arial" w:hAnsi="Arial" w:cs="Arial"/>
          <w:color w:val="595959" w:themeColor="text1" w:themeTint="A6"/>
          <w:sz w:val="20"/>
          <w:szCs w:val="20"/>
          <w:lang w:val="en-GB"/>
        </w:rPr>
        <w:t xml:space="preserve"> environment</w:t>
      </w:r>
      <w:r w:rsidRPr="00882C4B">
        <w:rPr>
          <w:rFonts w:ascii="Arial" w:hAnsi="Arial" w:cs="Arial"/>
          <w:color w:val="595959" w:themeColor="text1" w:themeTint="A6"/>
          <w:sz w:val="20"/>
          <w:szCs w:val="20"/>
          <w:lang w:val="en-GB"/>
        </w:rPr>
        <w:t>.</w:t>
      </w:r>
    </w:p>
    <w:p w14:paraId="0BA5215F" w14:textId="77777777" w:rsidR="00445711"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Check you have information about AD groups to which permissions should be added.</w:t>
      </w:r>
    </w:p>
    <w:p w14:paraId="58FDEEDC" w14:textId="77777777" w:rsidR="00445711" w:rsidRPr="00C34E8D"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Check you have information about the volume and their </w:t>
      </w:r>
      <w:proofErr w:type="gramStart"/>
      <w:r>
        <w:rPr>
          <w:rFonts w:ascii="Arial" w:hAnsi="Arial" w:cs="Arial"/>
          <w:color w:val="595959" w:themeColor="text1" w:themeTint="A6"/>
          <w:sz w:val="20"/>
          <w:szCs w:val="20"/>
          <w:lang w:val="en-GB"/>
        </w:rPr>
        <w:t>sizes .</w:t>
      </w:r>
      <w:proofErr w:type="gramEnd"/>
    </w:p>
    <w:p w14:paraId="20C1545A" w14:textId="77777777" w:rsidR="00445711" w:rsidRPr="00C34E8D"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if retention period has been </w:t>
      </w:r>
      <w:r>
        <w:rPr>
          <w:rFonts w:ascii="Arial" w:hAnsi="Arial" w:cs="Arial"/>
          <w:color w:val="595959" w:themeColor="text1" w:themeTint="A6"/>
          <w:sz w:val="20"/>
          <w:szCs w:val="20"/>
          <w:lang w:val="en-GB"/>
        </w:rPr>
        <w:t>specified</w:t>
      </w:r>
      <w:r w:rsidRPr="00882C4B">
        <w:rPr>
          <w:rFonts w:ascii="Arial" w:hAnsi="Arial" w:cs="Arial"/>
          <w:color w:val="595959" w:themeColor="text1" w:themeTint="A6"/>
          <w:sz w:val="20"/>
          <w:szCs w:val="20"/>
          <w:lang w:val="en-GB"/>
        </w:rPr>
        <w:t xml:space="preserve"> for the snap volumes.</w:t>
      </w:r>
    </w:p>
    <w:p w14:paraId="1AA995B5" w14:textId="52250481" w:rsidR="006926AE" w:rsidRPr="006926AE" w:rsidDel="001F6E08" w:rsidRDefault="00445711" w:rsidP="006926AE">
      <w:pPr>
        <w:pStyle w:val="NormalWeb"/>
        <w:numPr>
          <w:ilvl w:val="0"/>
          <w:numId w:val="20"/>
        </w:numPr>
        <w:spacing w:before="0" w:beforeAutospacing="0" w:after="0" w:afterAutospacing="0"/>
        <w:rPr>
          <w:del w:id="205" w:author="Microsoft Office User" w:date="2017-09-13T12:49:00Z"/>
          <w:rFonts w:ascii="Arial" w:hAnsi="Arial" w:cs="Arial"/>
          <w:color w:val="595959" w:themeColor="text1" w:themeTint="A6"/>
          <w:sz w:val="20"/>
          <w:szCs w:val="20"/>
          <w:lang w:val="en-GB"/>
          <w:rPrChange w:id="206" w:author="Microsoft Office User" w:date="2017-08-31T14:26:00Z">
            <w:rPr>
              <w:del w:id="207" w:author="Microsoft Office User" w:date="2017-09-13T12:49:00Z"/>
            </w:rPr>
          </w:rPrChange>
        </w:rPr>
        <w:pPrChange w:id="208" w:author="Microsoft Office User" w:date="2017-08-31T14:26:00Z">
          <w:pPr>
            <w:pStyle w:val="BodyText"/>
            <w:numPr>
              <w:numId w:val="20"/>
            </w:numPr>
            <w:ind w:left="720" w:hanging="360"/>
          </w:pPr>
        </w:pPrChange>
      </w:pPr>
      <w:del w:id="209" w:author="Microsoft Office User" w:date="2017-09-13T12:16:00Z">
        <w:r w:rsidDel="00544AAD">
          <w:delText xml:space="preserve">Determine the aggregate where the volumes will be provisioned. Aggregate should not be 200% overcommit and 75% full upon </w:delText>
        </w:r>
      </w:del>
    </w:p>
    <w:p w14:paraId="7743599C" w14:textId="712A9F11" w:rsidR="00445711" w:rsidDel="001F6E08" w:rsidRDefault="00445711" w:rsidP="00445711">
      <w:pPr>
        <w:pStyle w:val="NormalWeb"/>
        <w:spacing w:before="0" w:beforeAutospacing="0" w:after="0" w:afterAutospacing="0"/>
        <w:rPr>
          <w:del w:id="210" w:author="Microsoft Office User" w:date="2017-09-13T12:49:00Z"/>
          <w:rFonts w:ascii="Arial" w:hAnsi="Arial" w:cs="Arial"/>
          <w:color w:val="595959" w:themeColor="text1" w:themeTint="A6"/>
          <w:sz w:val="20"/>
          <w:szCs w:val="20"/>
          <w:lang w:val="en-GB"/>
        </w:rPr>
      </w:pPr>
    </w:p>
    <w:p w14:paraId="6DD19C79"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1D6CAFE4" w14:textId="77777777" w:rsidR="00445711" w:rsidRPr="00F91768" w:rsidRDefault="00445711" w:rsidP="00445711">
      <w:pPr>
        <w:rPr>
          <w:i/>
          <w:u w:val="single"/>
        </w:rPr>
      </w:pPr>
      <w:r w:rsidRPr="00F91768">
        <w:rPr>
          <w:i/>
          <w:u w:val="single"/>
        </w:rPr>
        <w:t xml:space="preserve">Steps to </w:t>
      </w:r>
      <w:r>
        <w:rPr>
          <w:i/>
          <w:u w:val="single"/>
        </w:rPr>
        <w:t xml:space="preserve">provision a new CIFS </w:t>
      </w:r>
      <w:proofErr w:type="spellStart"/>
      <w:r>
        <w:rPr>
          <w:i/>
          <w:u w:val="single"/>
        </w:rPr>
        <w:t>vfiler</w:t>
      </w:r>
      <w:proofErr w:type="spellEnd"/>
      <w:r>
        <w:rPr>
          <w:i/>
          <w:u w:val="single"/>
        </w:rPr>
        <w:t xml:space="preserve"> and volume/share</w:t>
      </w:r>
      <w:r w:rsidRPr="00F91768">
        <w:rPr>
          <w:i/>
          <w:u w:val="single"/>
        </w:rPr>
        <w:t>:</w:t>
      </w:r>
    </w:p>
    <w:p w14:paraId="6DA480E3" w14:textId="52EC4CD8" w:rsidR="00445711" w:rsidRPr="008F0206" w:rsidRDefault="00445711" w:rsidP="00445711">
      <w:pPr>
        <w:pStyle w:val="BodyText"/>
        <w:numPr>
          <w:ilvl w:val="0"/>
          <w:numId w:val="44"/>
        </w:numPr>
        <w:rPr>
          <w:rFonts w:cs="Arial"/>
          <w:szCs w:val="20"/>
        </w:rPr>
      </w:pPr>
      <w:r w:rsidRPr="008F0206">
        <w:rPr>
          <w:rFonts w:cs="Arial"/>
          <w:szCs w:val="20"/>
          <w:lang w:val="en-US"/>
        </w:rPr>
        <w:t>Complete the</w:t>
      </w:r>
      <w:r>
        <w:rPr>
          <w:rFonts w:cs="Arial"/>
          <w:szCs w:val="20"/>
        </w:rPr>
        <w:t xml:space="preserve"> </w:t>
      </w:r>
      <w:ins w:id="211" w:author="Microsoft Office User" w:date="2017-09-13T12:49:00Z">
        <w:r w:rsidRPr="00F955ED">
          <w:rPr>
            <w:rFonts w:cs="Arial"/>
            <w:szCs w:val="20"/>
            <w:rPrChange w:id="212" w:author="Microsoft Office User" w:date="2017-09-13T12:55:00Z">
              <w:rPr>
                <w:rStyle w:val="Hyperlink"/>
                <w:rFonts w:cs="Arial"/>
                <w:szCs w:val="20"/>
              </w:rPr>
            </w:rPrChange>
          </w:rPr>
          <w:t>prerequisites</w:t>
        </w:r>
      </w:ins>
      <w:r>
        <w:rPr>
          <w:rFonts w:cs="Arial"/>
          <w:szCs w:val="20"/>
        </w:rPr>
        <w:t>.</w:t>
      </w:r>
    </w:p>
    <w:p w14:paraId="5AF1741B" w14:textId="77777777" w:rsidR="00445711" w:rsidRPr="008F0206" w:rsidRDefault="00445711" w:rsidP="00445711">
      <w:pPr>
        <w:pStyle w:val="BodyText"/>
        <w:numPr>
          <w:ilvl w:val="0"/>
          <w:numId w:val="44"/>
        </w:numPr>
        <w:rPr>
          <w:rFonts w:cs="Arial"/>
          <w:szCs w:val="20"/>
        </w:rPr>
      </w:pPr>
      <w:r w:rsidRPr="008F0206">
        <w:rPr>
          <w:rFonts w:cs="Arial"/>
          <w:szCs w:val="20"/>
        </w:rPr>
        <w:t xml:space="preserve">Next, proceed to </w:t>
      </w:r>
      <w:proofErr w:type="spellStart"/>
      <w:r w:rsidRPr="008F0206">
        <w:rPr>
          <w:rFonts w:cs="Arial"/>
          <w:szCs w:val="20"/>
        </w:rPr>
        <w:t>vfiler</w:t>
      </w:r>
      <w:proofErr w:type="spellEnd"/>
      <w:r w:rsidRPr="008F0206">
        <w:rPr>
          <w:rFonts w:cs="Arial"/>
          <w:szCs w:val="20"/>
        </w:rPr>
        <w:t xml:space="preserve"> creation using WFA.  Note: </w:t>
      </w:r>
      <w:r w:rsidRPr="008F0206">
        <w:rPr>
          <w:rFonts w:cs="Arial"/>
          <w:b/>
          <w:szCs w:val="20"/>
        </w:rPr>
        <w:t>CLI should not be used.</w:t>
      </w:r>
    </w:p>
    <w:p w14:paraId="7C002285" w14:textId="77777777" w:rsidR="00445711" w:rsidRPr="008F0206" w:rsidRDefault="008001AF" w:rsidP="00445711">
      <w:pPr>
        <w:ind w:left="720" w:firstLine="720"/>
        <w:rPr>
          <w:rFonts w:cs="Arial"/>
          <w:szCs w:val="20"/>
        </w:rPr>
      </w:pPr>
      <w:hyperlink r:id="rId119" w:history="1">
        <w:r w:rsidR="00445711" w:rsidRPr="008F0206">
          <w:rPr>
            <w:rStyle w:val="Hyperlink"/>
            <w:rFonts w:cs="Arial"/>
            <w:szCs w:val="20"/>
          </w:rPr>
          <w:t>http://167.68.250.87:27900/wfa/</w:t>
        </w:r>
      </w:hyperlink>
      <w:r w:rsidR="00445711" w:rsidRPr="008F0206">
        <w:rPr>
          <w:rFonts w:cs="Arial"/>
          <w:szCs w:val="20"/>
        </w:rPr>
        <w:t xml:space="preserve">   -- CIS</w:t>
      </w:r>
    </w:p>
    <w:p w14:paraId="2C394C0B" w14:textId="77777777" w:rsidR="00445711" w:rsidRPr="008F0206" w:rsidRDefault="008001AF" w:rsidP="00445711">
      <w:pPr>
        <w:ind w:left="720" w:firstLine="720"/>
        <w:rPr>
          <w:rFonts w:cs="Arial"/>
          <w:szCs w:val="20"/>
        </w:rPr>
      </w:pPr>
      <w:hyperlink r:id="rId120" w:history="1">
        <w:r w:rsidR="00445711" w:rsidRPr="008F0206">
          <w:rPr>
            <w:rStyle w:val="Hyperlink"/>
            <w:rFonts w:cs="Arial"/>
            <w:szCs w:val="20"/>
          </w:rPr>
          <w:t>http://167.68.246.65:27900/wfa/</w:t>
        </w:r>
      </w:hyperlink>
      <w:r w:rsidR="00445711" w:rsidRPr="008F0206">
        <w:rPr>
          <w:rFonts w:cs="Arial"/>
          <w:szCs w:val="20"/>
        </w:rPr>
        <w:t>    -- CPS</w:t>
      </w:r>
    </w:p>
    <w:p w14:paraId="2D270210" w14:textId="77777777" w:rsidR="00445711" w:rsidRPr="008F0206" w:rsidRDefault="00445711" w:rsidP="00445711">
      <w:pPr>
        <w:rPr>
          <w:rFonts w:cs="Arial"/>
          <w:szCs w:val="20"/>
        </w:rPr>
      </w:pPr>
    </w:p>
    <w:p w14:paraId="4C86DEE7" w14:textId="77777777" w:rsidR="00445711" w:rsidRPr="008F0206" w:rsidRDefault="00445711" w:rsidP="00445711">
      <w:pPr>
        <w:pStyle w:val="BodyText"/>
        <w:numPr>
          <w:ilvl w:val="0"/>
          <w:numId w:val="44"/>
        </w:numPr>
        <w:rPr>
          <w:rFonts w:cs="Arial"/>
          <w:szCs w:val="20"/>
        </w:rPr>
      </w:pPr>
      <w:r w:rsidRPr="008F0206">
        <w:rPr>
          <w:rFonts w:cs="Arial"/>
          <w:szCs w:val="20"/>
        </w:rPr>
        <w:t>Login to the WFA using your MGMT\M-Account.</w:t>
      </w:r>
    </w:p>
    <w:p w14:paraId="6D221B82" w14:textId="77777777" w:rsidR="00445711" w:rsidRDefault="00445711" w:rsidP="00445711">
      <w:pPr>
        <w:ind w:firstLine="720"/>
        <w:rPr>
          <w:noProof/>
        </w:rPr>
      </w:pPr>
      <w:r w:rsidRPr="00945C2B">
        <w:rPr>
          <w:noProof/>
          <w:lang w:val="en-US" w:eastAsia="en-US"/>
        </w:rPr>
        <w:drawing>
          <wp:inline distT="0" distB="0" distL="0" distR="0" wp14:anchorId="7709987B" wp14:editId="462B9F78">
            <wp:extent cx="2898049" cy="1336061"/>
            <wp:effectExtent l="0" t="0" r="0" b="1016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2490" cy="1379600"/>
                    </a:xfrm>
                    <a:prstGeom prst="rect">
                      <a:avLst/>
                    </a:prstGeom>
                    <a:noFill/>
                    <a:ln>
                      <a:noFill/>
                    </a:ln>
                  </pic:spPr>
                </pic:pic>
              </a:graphicData>
            </a:graphic>
          </wp:inline>
        </w:drawing>
      </w:r>
    </w:p>
    <w:p w14:paraId="50863107" w14:textId="77777777" w:rsidR="00445711" w:rsidRPr="005F3725" w:rsidRDefault="00445711" w:rsidP="00445711">
      <w:pPr>
        <w:pStyle w:val="BodyText"/>
        <w:numPr>
          <w:ilvl w:val="0"/>
          <w:numId w:val="44"/>
        </w:numPr>
        <w:jc w:val="both"/>
        <w:rPr>
          <w:rFonts w:ascii="Calibri" w:hAnsi="Calibri"/>
        </w:rPr>
      </w:pPr>
      <w:r w:rsidRPr="005F3725">
        <w:rPr>
          <w:rFonts w:cs="Arial"/>
          <w:szCs w:val="20"/>
        </w:rPr>
        <w:lastRenderedPageBreak/>
        <w:t xml:space="preserve">Select the “7M </w:t>
      </w:r>
      <w:proofErr w:type="spellStart"/>
      <w:r w:rsidRPr="005F3725">
        <w:rPr>
          <w:rFonts w:cs="Arial"/>
          <w:szCs w:val="20"/>
        </w:rPr>
        <w:t>vFiler</w:t>
      </w:r>
      <w:proofErr w:type="spellEnd"/>
      <w:r w:rsidRPr="005F3725">
        <w:rPr>
          <w:rFonts w:cs="Arial"/>
          <w:szCs w:val="20"/>
        </w:rPr>
        <w:t xml:space="preserve"> Only” on the left pane. Once the available workflows are shown on the right pane, select the “TR Create </w:t>
      </w:r>
      <w:proofErr w:type="spellStart"/>
      <w:r w:rsidRPr="005F3725">
        <w:rPr>
          <w:rFonts w:cs="Arial"/>
          <w:szCs w:val="20"/>
        </w:rPr>
        <w:t>vFiler</w:t>
      </w:r>
      <w:proofErr w:type="spellEnd"/>
      <w:r w:rsidRPr="005F3725">
        <w:rPr>
          <w:rFonts w:cs="Arial"/>
          <w:szCs w:val="20"/>
        </w:rPr>
        <w:t xml:space="preserve"> Only – CIFS Enabled” for requests with </w:t>
      </w:r>
      <w:proofErr w:type="spellStart"/>
      <w:r w:rsidRPr="005F3725">
        <w:rPr>
          <w:rFonts w:cs="Arial"/>
          <w:szCs w:val="20"/>
        </w:rPr>
        <w:t>snapvault</w:t>
      </w:r>
      <w:proofErr w:type="spellEnd"/>
      <w:r w:rsidRPr="005F3725">
        <w:rPr>
          <w:rFonts w:cs="Arial"/>
          <w:szCs w:val="20"/>
        </w:rPr>
        <w:t xml:space="preserve"> backup and “TR Create </w:t>
      </w:r>
      <w:proofErr w:type="spellStart"/>
      <w:r w:rsidRPr="005F3725">
        <w:rPr>
          <w:rFonts w:cs="Arial"/>
          <w:szCs w:val="20"/>
        </w:rPr>
        <w:t>vFiler</w:t>
      </w:r>
      <w:proofErr w:type="spellEnd"/>
      <w:r w:rsidRPr="005F3725">
        <w:rPr>
          <w:rFonts w:cs="Arial"/>
          <w:szCs w:val="20"/>
        </w:rPr>
        <w:t xml:space="preserve"> Only – CIFS Enabled – SNAPVAULT DISABLED” for requests WITHOUT </w:t>
      </w:r>
      <w:proofErr w:type="spellStart"/>
      <w:r w:rsidRPr="005F3725">
        <w:rPr>
          <w:rFonts w:cs="Arial"/>
          <w:szCs w:val="20"/>
        </w:rPr>
        <w:t>snapvault</w:t>
      </w:r>
      <w:proofErr w:type="spellEnd"/>
      <w:r w:rsidRPr="005F3725">
        <w:rPr>
          <w:rFonts w:cs="Arial"/>
          <w:szCs w:val="20"/>
        </w:rPr>
        <w:t xml:space="preserve"> backup. </w:t>
      </w:r>
    </w:p>
    <w:p w14:paraId="4713BB79" w14:textId="77777777" w:rsidR="00445711" w:rsidRPr="005F3725" w:rsidRDefault="00445711" w:rsidP="00445711">
      <w:pPr>
        <w:pStyle w:val="BodyText"/>
        <w:ind w:left="720"/>
        <w:jc w:val="both"/>
        <w:rPr>
          <w:rFonts w:ascii="Calibri" w:hAnsi="Calibri"/>
        </w:rPr>
      </w:pPr>
    </w:p>
    <w:p w14:paraId="5B0BFA4E" w14:textId="77777777" w:rsidR="00445711" w:rsidRPr="003C53D6" w:rsidRDefault="00445711" w:rsidP="00445711">
      <w:pPr>
        <w:ind w:firstLine="720"/>
        <w:jc w:val="both"/>
        <w:rPr>
          <w:rFonts w:ascii="Calibri" w:hAnsi="Calibri"/>
        </w:rPr>
      </w:pPr>
      <w:r w:rsidRPr="003C53D6">
        <w:rPr>
          <w:rFonts w:ascii="Calibri" w:hAnsi="Calibri"/>
          <w:noProof/>
          <w:lang w:val="en-US" w:eastAsia="en-US"/>
        </w:rPr>
        <w:drawing>
          <wp:inline distT="0" distB="0" distL="0" distR="0" wp14:anchorId="129190F1" wp14:editId="757238ED">
            <wp:extent cx="4041049" cy="107270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83505" cy="1083978"/>
                    </a:xfrm>
                    <a:prstGeom prst="rect">
                      <a:avLst/>
                    </a:prstGeom>
                    <a:noFill/>
                    <a:ln>
                      <a:noFill/>
                    </a:ln>
                  </pic:spPr>
                </pic:pic>
              </a:graphicData>
            </a:graphic>
          </wp:inline>
        </w:drawing>
      </w:r>
    </w:p>
    <w:p w14:paraId="758E6B02" w14:textId="77777777" w:rsidR="00445711" w:rsidRDefault="00445711" w:rsidP="00445711">
      <w:pPr>
        <w:jc w:val="both"/>
        <w:rPr>
          <w:rFonts w:ascii="Calibri" w:hAnsi="Calibri"/>
        </w:rPr>
      </w:pPr>
    </w:p>
    <w:p w14:paraId="73AC2269" w14:textId="77777777" w:rsidR="00445711" w:rsidRPr="005F3725" w:rsidRDefault="00445711" w:rsidP="00445711">
      <w:pPr>
        <w:pStyle w:val="BodyText"/>
        <w:numPr>
          <w:ilvl w:val="0"/>
          <w:numId w:val="44"/>
        </w:numPr>
        <w:rPr>
          <w:rFonts w:cs="Arial"/>
          <w:szCs w:val="20"/>
        </w:rPr>
      </w:pPr>
      <w:r w:rsidRPr="005F3725">
        <w:rPr>
          <w:rFonts w:cs="Arial"/>
          <w:szCs w:val="20"/>
        </w:rPr>
        <w:t xml:space="preserve">In this example, we have selected “TR Create </w:t>
      </w:r>
      <w:proofErr w:type="spellStart"/>
      <w:r w:rsidRPr="005F3725">
        <w:rPr>
          <w:rFonts w:cs="Arial"/>
          <w:szCs w:val="20"/>
        </w:rPr>
        <w:t>vFiler</w:t>
      </w:r>
      <w:proofErr w:type="spellEnd"/>
      <w:r w:rsidRPr="005F3725">
        <w:rPr>
          <w:rFonts w:cs="Arial"/>
          <w:szCs w:val="20"/>
        </w:rPr>
        <w:t xml:space="preserve"> Only – CIFS Enabled”.  Next input the </w:t>
      </w:r>
      <w:proofErr w:type="spellStart"/>
      <w:r w:rsidRPr="005F3725">
        <w:rPr>
          <w:rFonts w:cs="Arial"/>
          <w:szCs w:val="20"/>
        </w:rPr>
        <w:t>vfiler</w:t>
      </w:r>
      <w:proofErr w:type="spellEnd"/>
      <w:r w:rsidRPr="005F3725">
        <w:rPr>
          <w:rFonts w:cs="Arial"/>
          <w:szCs w:val="20"/>
        </w:rPr>
        <w:t xml:space="preserve"> details. Please refer the email confirmation from FLS-Network for the Banana request to input the details</w:t>
      </w:r>
    </w:p>
    <w:p w14:paraId="2DB10B8F" w14:textId="77777777" w:rsidR="00445711" w:rsidRPr="00A106D1" w:rsidRDefault="00445711" w:rsidP="00445711">
      <w:pPr>
        <w:rPr>
          <w:rFonts w:cs="Arial"/>
          <w:color w:val="595959" w:themeColor="text1" w:themeTint="A6"/>
          <w:szCs w:val="20"/>
        </w:rPr>
      </w:pPr>
      <w:r w:rsidRPr="00A106D1">
        <w:rPr>
          <w:rFonts w:cs="Arial"/>
          <w:color w:val="595959" w:themeColor="text1" w:themeTint="A6"/>
          <w:szCs w:val="20"/>
        </w:rPr>
        <w:tab/>
      </w:r>
    </w:p>
    <w:p w14:paraId="7C1538B3" w14:textId="77777777" w:rsidR="00445711" w:rsidRPr="00D638C6" w:rsidRDefault="00445711" w:rsidP="00445711">
      <w:pPr>
        <w:pStyle w:val="ListParagraph"/>
        <w:numPr>
          <w:ilvl w:val="0"/>
          <w:numId w:val="39"/>
        </w:numPr>
        <w:rPr>
          <w:rFonts w:ascii="Arial" w:eastAsia="Times New Roman" w:hAnsi="Arial" w:cs="Arial"/>
          <w:i/>
          <w:color w:val="595959" w:themeColor="text1" w:themeTint="A6"/>
          <w:sz w:val="18"/>
          <w:szCs w:val="18"/>
        </w:rPr>
      </w:pPr>
      <w:r>
        <w:rPr>
          <w:rFonts w:ascii="Arial" w:eastAsia="Times New Roman" w:hAnsi="Arial" w:cs="Arial"/>
          <w:i/>
          <w:color w:val="595959" w:themeColor="text1" w:themeTint="A6"/>
          <w:sz w:val="18"/>
          <w:szCs w:val="18"/>
        </w:rPr>
        <w:t>Primary Array</w:t>
      </w:r>
      <w:r w:rsidRPr="00D638C6">
        <w:rPr>
          <w:rFonts w:ascii="Arial" w:eastAsia="Times New Roman" w:hAnsi="Arial" w:cs="Arial"/>
          <w:i/>
          <w:color w:val="595959" w:themeColor="text1" w:themeTint="A6"/>
          <w:sz w:val="18"/>
          <w:szCs w:val="18"/>
        </w:rPr>
        <w:t xml:space="preserve">:  </w:t>
      </w:r>
      <w:r w:rsidRPr="00DE50F2">
        <w:rPr>
          <w:rFonts w:ascii="Arial" w:hAnsi="Arial" w:cs="Arial"/>
          <w:noProof/>
          <w:sz w:val="18"/>
          <w:szCs w:val="18"/>
        </w:rPr>
        <w:t>We have to s</w:t>
      </w:r>
      <w:r>
        <w:rPr>
          <w:rFonts w:ascii="Arial" w:hAnsi="Arial" w:cs="Arial"/>
          <w:noProof/>
          <w:sz w:val="18"/>
          <w:szCs w:val="18"/>
        </w:rPr>
        <w:t>e</w:t>
      </w:r>
      <w:r w:rsidRPr="00DE50F2">
        <w:rPr>
          <w:rFonts w:ascii="Arial" w:hAnsi="Arial" w:cs="Arial"/>
          <w:noProof/>
          <w:sz w:val="18"/>
          <w:szCs w:val="18"/>
        </w:rPr>
        <w:t>lect the filer in  which we creating the vfiler. If we select the filer</w:t>
      </w:r>
      <w:r>
        <w:rPr>
          <w:rFonts w:ascii="Arial" w:hAnsi="Arial" w:cs="Arial"/>
          <w:noProof/>
          <w:sz w:val="18"/>
          <w:szCs w:val="18"/>
        </w:rPr>
        <w:t xml:space="preserve"> it will automatically populate</w:t>
      </w:r>
      <w:r w:rsidRPr="00DE50F2">
        <w:rPr>
          <w:rFonts w:ascii="Arial" w:hAnsi="Arial" w:cs="Arial"/>
          <w:noProof/>
          <w:sz w:val="18"/>
          <w:szCs w:val="18"/>
        </w:rPr>
        <w:t xml:space="preserve"> </w:t>
      </w:r>
      <w:r>
        <w:rPr>
          <w:rFonts w:ascii="Arial" w:hAnsi="Arial" w:cs="Arial"/>
          <w:noProof/>
          <w:sz w:val="18"/>
          <w:szCs w:val="18"/>
        </w:rPr>
        <w:t>available aggregates</w:t>
      </w:r>
      <w:r w:rsidRPr="00DE50F2">
        <w:rPr>
          <w:rFonts w:ascii="Arial" w:hAnsi="Arial" w:cs="Arial"/>
          <w:noProof/>
          <w:sz w:val="18"/>
          <w:szCs w:val="18"/>
        </w:rPr>
        <w:t xml:space="preserve"> </w:t>
      </w:r>
      <w:r>
        <w:rPr>
          <w:rFonts w:ascii="Arial" w:hAnsi="Arial" w:cs="Arial"/>
          <w:noProof/>
          <w:sz w:val="18"/>
          <w:szCs w:val="18"/>
        </w:rPr>
        <w:t>on</w:t>
      </w:r>
      <w:r w:rsidRPr="00DE50F2">
        <w:rPr>
          <w:rFonts w:ascii="Arial" w:hAnsi="Arial" w:cs="Arial"/>
          <w:noProof/>
          <w:sz w:val="18"/>
          <w:szCs w:val="18"/>
        </w:rPr>
        <w:t xml:space="preserve"> the filer in Vfiler aggregate </w:t>
      </w:r>
      <w:r>
        <w:rPr>
          <w:rFonts w:ascii="Arial" w:hAnsi="Arial" w:cs="Arial"/>
          <w:noProof/>
          <w:sz w:val="18"/>
          <w:szCs w:val="18"/>
        </w:rPr>
        <w:t>field</w:t>
      </w:r>
      <w:r w:rsidRPr="00DE50F2">
        <w:rPr>
          <w:rFonts w:ascii="Arial" w:hAnsi="Arial" w:cs="Arial"/>
          <w:noProof/>
          <w:sz w:val="18"/>
          <w:szCs w:val="18"/>
        </w:rPr>
        <w:t xml:space="preserve">. </w:t>
      </w:r>
    </w:p>
    <w:p w14:paraId="552D1D5E" w14:textId="77777777" w:rsidR="00445711" w:rsidRPr="00D638C6" w:rsidRDefault="00445711" w:rsidP="00445711">
      <w:pPr>
        <w:pStyle w:val="ListParagraph"/>
        <w:numPr>
          <w:ilvl w:val="0"/>
          <w:numId w:val="39"/>
        </w:numPr>
        <w:rPr>
          <w:rFonts w:ascii="Arial" w:eastAsia="Times New Roman" w:hAnsi="Arial" w:cs="Arial"/>
          <w:i/>
          <w:color w:val="595959" w:themeColor="text1" w:themeTint="A6"/>
          <w:sz w:val="18"/>
          <w:szCs w:val="18"/>
        </w:rPr>
      </w:pPr>
      <w:r>
        <w:rPr>
          <w:rFonts w:ascii="Arial" w:eastAsia="Times New Roman" w:hAnsi="Arial" w:cs="Arial"/>
          <w:i/>
          <w:color w:val="595959" w:themeColor="text1" w:themeTint="A6"/>
          <w:sz w:val="18"/>
          <w:szCs w:val="18"/>
        </w:rPr>
        <w:t xml:space="preserve">Primary </w:t>
      </w:r>
      <w:proofErr w:type="spellStart"/>
      <w:r>
        <w:rPr>
          <w:rFonts w:ascii="Arial" w:eastAsia="Times New Roman" w:hAnsi="Arial" w:cs="Arial"/>
          <w:i/>
          <w:color w:val="595959" w:themeColor="text1" w:themeTint="A6"/>
          <w:sz w:val="18"/>
          <w:szCs w:val="18"/>
        </w:rPr>
        <w:t>Vfiler</w:t>
      </w:r>
      <w:proofErr w:type="spellEnd"/>
      <w:r w:rsidRPr="00D638C6">
        <w:rPr>
          <w:rFonts w:ascii="Arial" w:eastAsia="Times New Roman" w:hAnsi="Arial" w:cs="Arial"/>
          <w:i/>
          <w:color w:val="595959" w:themeColor="text1" w:themeTint="A6"/>
          <w:sz w:val="18"/>
          <w:szCs w:val="18"/>
        </w:rPr>
        <w:t xml:space="preserve">: </w:t>
      </w:r>
      <w:r>
        <w:rPr>
          <w:rFonts w:ascii="Arial" w:hAnsi="Arial" w:cs="Arial"/>
          <w:noProof/>
          <w:sz w:val="18"/>
          <w:szCs w:val="18"/>
        </w:rPr>
        <w:t>Input the vfiler name</w:t>
      </w:r>
      <w:r w:rsidRPr="00DE50F2">
        <w:rPr>
          <w:rFonts w:ascii="Arial" w:hAnsi="Arial" w:cs="Arial"/>
          <w:noProof/>
          <w:sz w:val="18"/>
          <w:szCs w:val="18"/>
        </w:rPr>
        <w:t xml:space="preserve"> which </w:t>
      </w:r>
      <w:r>
        <w:rPr>
          <w:rFonts w:ascii="Arial" w:hAnsi="Arial" w:cs="Arial"/>
          <w:noProof/>
          <w:sz w:val="18"/>
          <w:szCs w:val="18"/>
        </w:rPr>
        <w:t>you</w:t>
      </w:r>
      <w:r w:rsidRPr="00DE50F2">
        <w:rPr>
          <w:rFonts w:ascii="Arial" w:hAnsi="Arial" w:cs="Arial"/>
          <w:noProof/>
          <w:sz w:val="18"/>
          <w:szCs w:val="18"/>
        </w:rPr>
        <w:t xml:space="preserve"> are creating.</w:t>
      </w:r>
    </w:p>
    <w:p w14:paraId="3ECC802E" w14:textId="77777777" w:rsidR="00445711" w:rsidRPr="00D638C6" w:rsidRDefault="00445711" w:rsidP="00445711">
      <w:pPr>
        <w:pStyle w:val="ListParagraph"/>
        <w:numPr>
          <w:ilvl w:val="0"/>
          <w:numId w:val="39"/>
        </w:numPr>
        <w:rPr>
          <w:rFonts w:ascii="Arial" w:eastAsia="Times New Roman" w:hAnsi="Arial" w:cs="Arial"/>
          <w:i/>
          <w:color w:val="595959" w:themeColor="text1" w:themeTint="A6"/>
          <w:sz w:val="18"/>
          <w:szCs w:val="18"/>
        </w:rPr>
      </w:pPr>
      <w:proofErr w:type="spellStart"/>
      <w:r>
        <w:rPr>
          <w:rFonts w:ascii="Arial" w:eastAsia="Times New Roman" w:hAnsi="Arial" w:cs="Arial"/>
          <w:i/>
          <w:color w:val="595959" w:themeColor="text1" w:themeTint="A6"/>
          <w:sz w:val="18"/>
          <w:szCs w:val="18"/>
        </w:rPr>
        <w:t>Vfiler</w:t>
      </w:r>
      <w:proofErr w:type="spellEnd"/>
      <w:r>
        <w:rPr>
          <w:rFonts w:ascii="Arial" w:eastAsia="Times New Roman" w:hAnsi="Arial" w:cs="Arial"/>
          <w:i/>
          <w:color w:val="595959" w:themeColor="text1" w:themeTint="A6"/>
          <w:sz w:val="18"/>
          <w:szCs w:val="18"/>
        </w:rPr>
        <w:t xml:space="preserve"> Aggregate</w:t>
      </w:r>
      <w:r w:rsidRPr="00D638C6">
        <w:rPr>
          <w:rFonts w:ascii="Arial" w:eastAsia="Times New Roman" w:hAnsi="Arial" w:cs="Arial"/>
          <w:i/>
          <w:color w:val="595959" w:themeColor="text1" w:themeTint="A6"/>
          <w:sz w:val="18"/>
          <w:szCs w:val="18"/>
        </w:rPr>
        <w:t xml:space="preserve">: </w:t>
      </w:r>
      <w:r>
        <w:rPr>
          <w:rFonts w:ascii="Arial" w:eastAsia="Times New Roman" w:hAnsi="Arial" w:cs="Arial"/>
          <w:sz w:val="18"/>
          <w:szCs w:val="18"/>
        </w:rPr>
        <w:t>Select aggregate that you identified during the prerequisites.</w:t>
      </w:r>
    </w:p>
    <w:p w14:paraId="465E472B" w14:textId="77777777" w:rsidR="00445711" w:rsidRPr="00D638C6" w:rsidRDefault="00445711" w:rsidP="00445711">
      <w:pPr>
        <w:pStyle w:val="ListParagraph"/>
        <w:numPr>
          <w:ilvl w:val="0"/>
          <w:numId w:val="39"/>
        </w:numPr>
        <w:rPr>
          <w:rFonts w:ascii="Arial" w:eastAsia="Times New Roman" w:hAnsi="Arial" w:cs="Arial"/>
          <w:i/>
          <w:color w:val="595959" w:themeColor="text1" w:themeTint="A6"/>
          <w:sz w:val="18"/>
          <w:szCs w:val="18"/>
        </w:rPr>
      </w:pPr>
      <w:proofErr w:type="spellStart"/>
      <w:r w:rsidRPr="00D638C6">
        <w:rPr>
          <w:rFonts w:ascii="Arial" w:eastAsia="Times New Roman" w:hAnsi="Arial" w:cs="Arial"/>
          <w:i/>
          <w:color w:val="595959" w:themeColor="text1" w:themeTint="A6"/>
          <w:sz w:val="18"/>
          <w:szCs w:val="18"/>
        </w:rPr>
        <w:t>Vfiler</w:t>
      </w:r>
      <w:proofErr w:type="spellEnd"/>
      <w:r w:rsidRPr="00D638C6">
        <w:rPr>
          <w:rFonts w:ascii="Arial" w:eastAsia="Times New Roman" w:hAnsi="Arial" w:cs="Arial"/>
          <w:i/>
          <w:color w:val="595959" w:themeColor="text1" w:themeTint="A6"/>
          <w:sz w:val="18"/>
          <w:szCs w:val="18"/>
        </w:rPr>
        <w:t xml:space="preserve"> Interface: </w:t>
      </w:r>
      <w:r w:rsidRPr="00DE50F2">
        <w:rPr>
          <w:rFonts w:ascii="Arial" w:hAnsi="Arial" w:cs="Arial"/>
          <w:noProof/>
          <w:sz w:val="18"/>
          <w:szCs w:val="18"/>
        </w:rPr>
        <w:t xml:space="preserve">We have to select the Vlan in which we are tagging our Vfiler to the Vlan. Before selecting the Vlan we need to verify the VLAN </w:t>
      </w:r>
      <w:r>
        <w:rPr>
          <w:rFonts w:ascii="Arial" w:hAnsi="Arial" w:cs="Arial"/>
          <w:noProof/>
          <w:sz w:val="18"/>
          <w:szCs w:val="18"/>
        </w:rPr>
        <w:t>exists on the filer</w:t>
      </w:r>
      <w:r w:rsidRPr="00DE50F2">
        <w:rPr>
          <w:rFonts w:ascii="Arial" w:hAnsi="Arial" w:cs="Arial"/>
          <w:noProof/>
          <w:sz w:val="18"/>
          <w:szCs w:val="18"/>
        </w:rPr>
        <w:t>.</w:t>
      </w:r>
    </w:p>
    <w:p w14:paraId="29DD0A06" w14:textId="77777777" w:rsidR="00445711" w:rsidRPr="00DE50F2" w:rsidRDefault="00445711" w:rsidP="00445711">
      <w:pPr>
        <w:pStyle w:val="ListParagraph"/>
        <w:numPr>
          <w:ilvl w:val="0"/>
          <w:numId w:val="39"/>
        </w:numPr>
        <w:rPr>
          <w:rFonts w:ascii="Arial" w:hAnsi="Arial" w:cs="Arial"/>
          <w:noProof/>
          <w:sz w:val="18"/>
          <w:szCs w:val="18"/>
        </w:rPr>
      </w:pPr>
      <w:proofErr w:type="spellStart"/>
      <w:r w:rsidRPr="009B1B25">
        <w:rPr>
          <w:rFonts w:ascii="Arial" w:eastAsia="Times New Roman" w:hAnsi="Arial" w:cs="Arial"/>
          <w:i/>
          <w:color w:val="595959" w:themeColor="text1" w:themeTint="A6"/>
          <w:sz w:val="18"/>
          <w:szCs w:val="18"/>
        </w:rPr>
        <w:t>Vifler</w:t>
      </w:r>
      <w:proofErr w:type="spellEnd"/>
      <w:r w:rsidRPr="009B1B25">
        <w:rPr>
          <w:rFonts w:ascii="Arial" w:eastAsia="Times New Roman" w:hAnsi="Arial" w:cs="Arial"/>
          <w:i/>
          <w:color w:val="595959" w:themeColor="text1" w:themeTint="A6"/>
          <w:sz w:val="18"/>
          <w:szCs w:val="18"/>
        </w:rPr>
        <w:t xml:space="preserve"> IP and </w:t>
      </w:r>
      <w:proofErr w:type="spellStart"/>
      <w:r w:rsidRPr="009B1B25">
        <w:rPr>
          <w:rFonts w:ascii="Arial" w:eastAsia="Times New Roman" w:hAnsi="Arial" w:cs="Arial"/>
          <w:i/>
          <w:color w:val="595959" w:themeColor="text1" w:themeTint="A6"/>
          <w:sz w:val="18"/>
          <w:szCs w:val="18"/>
        </w:rPr>
        <w:t>Vfiler</w:t>
      </w:r>
      <w:proofErr w:type="spellEnd"/>
      <w:r w:rsidRPr="009B1B25">
        <w:rPr>
          <w:rFonts w:ascii="Arial" w:eastAsia="Times New Roman" w:hAnsi="Arial" w:cs="Arial"/>
          <w:i/>
          <w:color w:val="595959" w:themeColor="text1" w:themeTint="A6"/>
          <w:sz w:val="18"/>
          <w:szCs w:val="18"/>
        </w:rPr>
        <w:t xml:space="preserve"> Netmask:</w:t>
      </w:r>
      <w:r>
        <w:rPr>
          <w:rFonts w:ascii="Arial" w:hAnsi="Arial" w:cs="Arial"/>
          <w:noProof/>
          <w:sz w:val="18"/>
          <w:szCs w:val="18"/>
        </w:rPr>
        <w:t xml:space="preserve"> Input these details</w:t>
      </w:r>
      <w:r w:rsidRPr="00DE50F2">
        <w:rPr>
          <w:rFonts w:ascii="Arial" w:hAnsi="Arial" w:cs="Arial"/>
          <w:noProof/>
          <w:sz w:val="18"/>
          <w:szCs w:val="18"/>
        </w:rPr>
        <w:t xml:space="preserve"> from the banana Request which </w:t>
      </w:r>
      <w:r>
        <w:rPr>
          <w:rFonts w:ascii="Arial" w:hAnsi="Arial" w:cs="Arial"/>
          <w:noProof/>
          <w:sz w:val="18"/>
          <w:szCs w:val="18"/>
        </w:rPr>
        <w:t>was raised</w:t>
      </w:r>
      <w:r w:rsidRPr="00DE50F2">
        <w:rPr>
          <w:rFonts w:ascii="Arial" w:hAnsi="Arial" w:cs="Arial"/>
          <w:noProof/>
          <w:sz w:val="18"/>
          <w:szCs w:val="18"/>
        </w:rPr>
        <w:t>.</w:t>
      </w:r>
    </w:p>
    <w:p w14:paraId="1FD65402" w14:textId="77777777" w:rsidR="00445711" w:rsidRPr="00DE50F2" w:rsidRDefault="00445711" w:rsidP="00445711">
      <w:pPr>
        <w:pStyle w:val="ListParagraph"/>
        <w:numPr>
          <w:ilvl w:val="0"/>
          <w:numId w:val="39"/>
        </w:numPr>
        <w:rPr>
          <w:rFonts w:ascii="Arial" w:hAnsi="Arial" w:cs="Arial"/>
          <w:noProof/>
          <w:sz w:val="18"/>
          <w:szCs w:val="18"/>
        </w:rPr>
      </w:pPr>
      <w:proofErr w:type="spellStart"/>
      <w:r w:rsidRPr="009B1B25">
        <w:rPr>
          <w:rFonts w:ascii="Arial" w:eastAsia="Times New Roman" w:hAnsi="Arial" w:cs="Arial"/>
          <w:i/>
          <w:color w:val="595959" w:themeColor="text1" w:themeTint="A6"/>
          <w:sz w:val="18"/>
          <w:szCs w:val="18"/>
        </w:rPr>
        <w:t>Vfiler</w:t>
      </w:r>
      <w:proofErr w:type="spellEnd"/>
      <w:r w:rsidRPr="009B1B25">
        <w:rPr>
          <w:rFonts w:ascii="Arial" w:eastAsia="Times New Roman" w:hAnsi="Arial" w:cs="Arial"/>
          <w:i/>
          <w:color w:val="595959" w:themeColor="text1" w:themeTint="A6"/>
          <w:sz w:val="18"/>
          <w:szCs w:val="18"/>
        </w:rPr>
        <w:t xml:space="preserve"> </w:t>
      </w:r>
      <w:proofErr w:type="spellStart"/>
      <w:r w:rsidRPr="009B1B25">
        <w:rPr>
          <w:rFonts w:ascii="Arial" w:eastAsia="Times New Roman" w:hAnsi="Arial" w:cs="Arial"/>
          <w:i/>
          <w:color w:val="595959" w:themeColor="text1" w:themeTint="A6"/>
          <w:sz w:val="18"/>
          <w:szCs w:val="18"/>
        </w:rPr>
        <w:t>IPspace</w:t>
      </w:r>
      <w:proofErr w:type="spellEnd"/>
      <w:r w:rsidRPr="009B1B25">
        <w:rPr>
          <w:rFonts w:ascii="Arial" w:eastAsia="Times New Roman" w:hAnsi="Arial" w:cs="Arial"/>
          <w:i/>
          <w:color w:val="595959" w:themeColor="text1" w:themeTint="A6"/>
          <w:sz w:val="18"/>
          <w:szCs w:val="18"/>
        </w:rPr>
        <w:t>:</w:t>
      </w:r>
      <w:r w:rsidRPr="00DE50F2">
        <w:rPr>
          <w:rFonts w:ascii="Arial" w:hAnsi="Arial" w:cs="Arial"/>
          <w:noProof/>
          <w:sz w:val="18"/>
          <w:szCs w:val="18"/>
        </w:rPr>
        <w:t xml:space="preserve"> </w:t>
      </w:r>
      <w:r>
        <w:rPr>
          <w:rFonts w:ascii="Arial" w:hAnsi="Arial" w:cs="Arial"/>
          <w:noProof/>
          <w:sz w:val="18"/>
          <w:szCs w:val="18"/>
        </w:rPr>
        <w:t>once the</w:t>
      </w:r>
      <w:r w:rsidRPr="00DE50F2">
        <w:rPr>
          <w:rFonts w:ascii="Arial" w:hAnsi="Arial" w:cs="Arial"/>
          <w:noProof/>
          <w:sz w:val="18"/>
          <w:szCs w:val="18"/>
        </w:rPr>
        <w:t xml:space="preserve"> Vfiler interface </w:t>
      </w:r>
      <w:r>
        <w:rPr>
          <w:rFonts w:ascii="Arial" w:hAnsi="Arial" w:cs="Arial"/>
          <w:noProof/>
          <w:sz w:val="18"/>
          <w:szCs w:val="18"/>
        </w:rPr>
        <w:t>is selected in the previous step it will automatically populate</w:t>
      </w:r>
      <w:r w:rsidRPr="00DE50F2">
        <w:rPr>
          <w:rFonts w:ascii="Arial" w:hAnsi="Arial" w:cs="Arial"/>
          <w:noProof/>
          <w:sz w:val="18"/>
          <w:szCs w:val="18"/>
        </w:rPr>
        <w:t xml:space="preserve"> the IP space</w:t>
      </w:r>
    </w:p>
    <w:p w14:paraId="7C61A3AB" w14:textId="4A8999A0" w:rsidR="00445711" w:rsidRPr="00DE50F2" w:rsidRDefault="00445711" w:rsidP="00445711">
      <w:pPr>
        <w:pStyle w:val="ListParagraph"/>
        <w:numPr>
          <w:ilvl w:val="0"/>
          <w:numId w:val="39"/>
        </w:numPr>
        <w:rPr>
          <w:rFonts w:ascii="Arial" w:hAnsi="Arial" w:cs="Arial"/>
          <w:noProof/>
          <w:sz w:val="18"/>
          <w:szCs w:val="18"/>
        </w:rPr>
      </w:pPr>
      <w:r w:rsidRPr="009B1B25">
        <w:rPr>
          <w:rFonts w:ascii="Arial" w:eastAsia="Times New Roman" w:hAnsi="Arial" w:cs="Arial"/>
          <w:i/>
          <w:color w:val="595959" w:themeColor="text1" w:themeTint="A6"/>
          <w:sz w:val="18"/>
          <w:szCs w:val="18"/>
        </w:rPr>
        <w:t>DNS Environment:</w:t>
      </w:r>
      <w:r w:rsidRPr="00DE50F2">
        <w:rPr>
          <w:rFonts w:ascii="Arial" w:hAnsi="Arial" w:cs="Arial"/>
          <w:noProof/>
          <w:sz w:val="18"/>
          <w:szCs w:val="18"/>
        </w:rPr>
        <w:t xml:space="preserve"> </w:t>
      </w:r>
      <w:r>
        <w:rPr>
          <w:rFonts w:ascii="Arial" w:hAnsi="Arial" w:cs="Arial"/>
          <w:noProof/>
          <w:sz w:val="18"/>
          <w:szCs w:val="18"/>
        </w:rPr>
        <w:t>Select based on filer location and module/environment.</w:t>
      </w:r>
      <w:ins w:id="213" w:author="Microsoft Office User" w:date="2017-09-13T12:16:00Z">
        <w:r w:rsidR="00544AAD">
          <w:rPr>
            <w:rFonts w:ascii="Arial" w:hAnsi="Arial" w:cs="Arial"/>
            <w:noProof/>
            <w:sz w:val="18"/>
            <w:szCs w:val="18"/>
          </w:rPr>
          <w:t xml:space="preserve"> This should always be the same site and module DNS.</w:t>
        </w:r>
      </w:ins>
    </w:p>
    <w:p w14:paraId="48D0DA3F" w14:textId="77777777" w:rsidR="00445711" w:rsidRPr="007A3A40" w:rsidRDefault="00445711" w:rsidP="00445711">
      <w:pPr>
        <w:pStyle w:val="ListParagraph"/>
        <w:numPr>
          <w:ilvl w:val="0"/>
          <w:numId w:val="39"/>
        </w:numPr>
        <w:rPr>
          <w:noProof/>
          <w:sz w:val="20"/>
          <w:szCs w:val="20"/>
        </w:rPr>
      </w:pPr>
      <w:r w:rsidRPr="009B1B25">
        <w:rPr>
          <w:rFonts w:ascii="Arial" w:eastAsia="Times New Roman" w:hAnsi="Arial" w:cs="Arial"/>
          <w:i/>
          <w:color w:val="595959" w:themeColor="text1" w:themeTint="A6"/>
          <w:sz w:val="18"/>
          <w:szCs w:val="18"/>
        </w:rPr>
        <w:t>DNS Domain &amp; DNS server:</w:t>
      </w:r>
      <w:r w:rsidRPr="00DE50F2">
        <w:rPr>
          <w:rFonts w:ascii="Arial" w:hAnsi="Arial" w:cs="Arial"/>
          <w:noProof/>
          <w:sz w:val="18"/>
          <w:szCs w:val="18"/>
        </w:rPr>
        <w:t xml:space="preserve"> </w:t>
      </w:r>
      <w:r>
        <w:rPr>
          <w:rFonts w:ascii="Arial" w:hAnsi="Arial" w:cs="Arial"/>
          <w:noProof/>
          <w:sz w:val="18"/>
          <w:szCs w:val="18"/>
        </w:rPr>
        <w:t>A</w:t>
      </w:r>
      <w:r w:rsidRPr="00DE50F2">
        <w:rPr>
          <w:rFonts w:ascii="Arial" w:hAnsi="Arial" w:cs="Arial"/>
          <w:noProof/>
          <w:sz w:val="18"/>
          <w:szCs w:val="18"/>
        </w:rPr>
        <w:t xml:space="preserve">utomatically populates </w:t>
      </w:r>
      <w:r w:rsidRPr="009B1B25">
        <w:rPr>
          <w:rFonts w:ascii="Arial" w:eastAsia="Times New Roman" w:hAnsi="Arial" w:cs="Arial"/>
          <w:i/>
          <w:color w:val="595959" w:themeColor="text1" w:themeTint="A6"/>
          <w:sz w:val="18"/>
          <w:szCs w:val="18"/>
        </w:rPr>
        <w:t>DNS domain</w:t>
      </w:r>
      <w:r w:rsidRPr="00DE50F2">
        <w:rPr>
          <w:rFonts w:ascii="Arial" w:hAnsi="Arial" w:cs="Arial"/>
          <w:noProof/>
          <w:sz w:val="18"/>
          <w:szCs w:val="18"/>
        </w:rPr>
        <w:t xml:space="preserve"> and </w:t>
      </w:r>
      <w:r w:rsidRPr="009B1B25">
        <w:rPr>
          <w:rFonts w:ascii="Arial" w:eastAsia="Times New Roman" w:hAnsi="Arial" w:cs="Arial"/>
          <w:i/>
          <w:color w:val="595959" w:themeColor="text1" w:themeTint="A6"/>
          <w:sz w:val="18"/>
          <w:szCs w:val="18"/>
        </w:rPr>
        <w:t>DNS server</w:t>
      </w:r>
      <w:r>
        <w:rPr>
          <w:rFonts w:ascii="Arial" w:hAnsi="Arial" w:cs="Arial"/>
          <w:noProof/>
          <w:color w:val="FF0000"/>
          <w:sz w:val="18"/>
          <w:szCs w:val="18"/>
        </w:rPr>
        <w:t xml:space="preserve"> </w:t>
      </w:r>
      <w:r>
        <w:rPr>
          <w:rFonts w:ascii="Arial" w:hAnsi="Arial" w:cs="Arial"/>
          <w:noProof/>
          <w:sz w:val="18"/>
          <w:szCs w:val="18"/>
        </w:rPr>
        <w:t>once the DNS Environment is selected.</w:t>
      </w:r>
    </w:p>
    <w:p w14:paraId="0F5177EF" w14:textId="77777777" w:rsidR="00445711" w:rsidRPr="003C53D6" w:rsidRDefault="00445711" w:rsidP="00445711">
      <w:pPr>
        <w:ind w:firstLine="720"/>
        <w:jc w:val="both"/>
        <w:rPr>
          <w:rFonts w:ascii="Calibri" w:hAnsi="Calibri"/>
        </w:rPr>
      </w:pPr>
      <w:r>
        <w:rPr>
          <w:rFonts w:ascii="Calibri" w:hAnsi="Calibri"/>
          <w:noProof/>
          <w:lang w:val="en-US" w:eastAsia="en-US"/>
        </w:rPr>
        <w:drawing>
          <wp:inline distT="0" distB="0" distL="0" distR="0" wp14:anchorId="39FED1F6" wp14:editId="7FC99990">
            <wp:extent cx="3202849" cy="2405472"/>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5428" cy="2429940"/>
                    </a:xfrm>
                    <a:prstGeom prst="rect">
                      <a:avLst/>
                    </a:prstGeom>
                    <a:noFill/>
                    <a:ln>
                      <a:noFill/>
                    </a:ln>
                  </pic:spPr>
                </pic:pic>
              </a:graphicData>
            </a:graphic>
          </wp:inline>
        </w:drawing>
      </w:r>
    </w:p>
    <w:p w14:paraId="4372C585" w14:textId="77777777" w:rsidR="00445711" w:rsidRDefault="00445711" w:rsidP="00445711">
      <w:pPr>
        <w:jc w:val="both"/>
        <w:rPr>
          <w:rFonts w:ascii="Calibri" w:hAnsi="Calibri"/>
        </w:rPr>
      </w:pPr>
    </w:p>
    <w:p w14:paraId="251053EA" w14:textId="77777777" w:rsidR="00445711" w:rsidRDefault="00445711" w:rsidP="00445711">
      <w:pPr>
        <w:numPr>
          <w:ilvl w:val="0"/>
          <w:numId w:val="44"/>
        </w:numPr>
        <w:spacing w:after="200" w:line="276" w:lineRule="auto"/>
        <w:rPr>
          <w:rFonts w:cs="Arial"/>
          <w:color w:val="595959" w:themeColor="text1" w:themeTint="A6"/>
          <w:szCs w:val="20"/>
        </w:rPr>
      </w:pPr>
      <w:r w:rsidRPr="00B42FF5">
        <w:rPr>
          <w:rFonts w:cs="Arial"/>
          <w:color w:val="595959" w:themeColor="text1" w:themeTint="A6"/>
          <w:szCs w:val="20"/>
        </w:rPr>
        <w:t>Execute the workflow.</w:t>
      </w:r>
    </w:p>
    <w:p w14:paraId="7E6FEE41" w14:textId="77777777" w:rsidR="00445711" w:rsidRDefault="00445711" w:rsidP="00445711">
      <w:pPr>
        <w:spacing w:after="200" w:line="276" w:lineRule="auto"/>
        <w:ind w:left="720"/>
        <w:rPr>
          <w:rFonts w:cs="Arial"/>
          <w:color w:val="595959" w:themeColor="text1" w:themeTint="A6"/>
          <w:szCs w:val="20"/>
        </w:rPr>
      </w:pPr>
      <w:r w:rsidRPr="003C53D6">
        <w:rPr>
          <w:rFonts w:ascii="Calibri" w:hAnsi="Calibri"/>
          <w:noProof/>
          <w:lang w:val="en-US" w:eastAsia="en-US"/>
        </w:rPr>
        <w:drawing>
          <wp:inline distT="0" distB="0" distL="0" distR="0" wp14:anchorId="7415294A" wp14:editId="6ADDDF03">
            <wp:extent cx="2288449" cy="119553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10708" cy="1207158"/>
                    </a:xfrm>
                    <a:prstGeom prst="rect">
                      <a:avLst/>
                    </a:prstGeom>
                    <a:noFill/>
                    <a:ln>
                      <a:noFill/>
                    </a:ln>
                  </pic:spPr>
                </pic:pic>
              </a:graphicData>
            </a:graphic>
          </wp:inline>
        </w:drawing>
      </w:r>
    </w:p>
    <w:p w14:paraId="271420EF" w14:textId="77777777" w:rsidR="00445711" w:rsidRPr="00A106D1" w:rsidRDefault="00445711" w:rsidP="00445711">
      <w:pPr>
        <w:spacing w:after="200" w:line="276" w:lineRule="auto"/>
        <w:ind w:left="720"/>
        <w:rPr>
          <w:rFonts w:cs="Arial"/>
          <w:color w:val="595959" w:themeColor="text1" w:themeTint="A6"/>
          <w:szCs w:val="20"/>
        </w:rPr>
      </w:pPr>
      <w:r w:rsidRPr="00A106D1">
        <w:rPr>
          <w:rFonts w:cs="Arial"/>
          <w:color w:val="595959" w:themeColor="text1" w:themeTint="A6"/>
          <w:szCs w:val="20"/>
        </w:rPr>
        <w:lastRenderedPageBreak/>
        <w:t xml:space="preserve">If there is an error, “clear reservations” for that job and check the “user input” tab for errors.  The most common reasons for failure are the </w:t>
      </w:r>
      <w:proofErr w:type="spellStart"/>
      <w:r w:rsidRPr="00A106D1">
        <w:rPr>
          <w:rFonts w:cs="Arial"/>
          <w:color w:val="595959" w:themeColor="text1" w:themeTint="A6"/>
          <w:szCs w:val="20"/>
        </w:rPr>
        <w:t>vfiler</w:t>
      </w:r>
      <w:proofErr w:type="spellEnd"/>
      <w:r w:rsidRPr="00A106D1">
        <w:rPr>
          <w:rFonts w:cs="Arial"/>
          <w:color w:val="595959" w:themeColor="text1" w:themeTint="A6"/>
          <w:szCs w:val="20"/>
        </w:rPr>
        <w:t>/volume name is already in use, or entries in the user inputs reverted to their default values.</w:t>
      </w:r>
    </w:p>
    <w:p w14:paraId="4A404B43" w14:textId="77777777" w:rsidR="00445711" w:rsidRPr="006862E6" w:rsidRDefault="00445711" w:rsidP="00445711">
      <w:pPr>
        <w:spacing w:after="200" w:line="276" w:lineRule="auto"/>
        <w:ind w:left="720"/>
        <w:rPr>
          <w:rFonts w:cs="Arial"/>
          <w:color w:val="595959" w:themeColor="text1" w:themeTint="A6"/>
          <w:szCs w:val="20"/>
        </w:rPr>
      </w:pPr>
      <w:r w:rsidRPr="00A106D1">
        <w:rPr>
          <w:rFonts w:cs="Arial"/>
          <w:color w:val="595959" w:themeColor="text1" w:themeTint="A6"/>
          <w:szCs w:val="20"/>
        </w:rPr>
        <w:t xml:space="preserve">If the Workflow failed after the first task completes, you may need to manually offline and delete the new </w:t>
      </w:r>
      <w:proofErr w:type="spellStart"/>
      <w:r w:rsidRPr="00A106D1">
        <w:rPr>
          <w:rFonts w:cs="Arial"/>
          <w:color w:val="595959" w:themeColor="text1" w:themeTint="A6"/>
          <w:szCs w:val="20"/>
        </w:rPr>
        <w:t>vserver</w:t>
      </w:r>
      <w:proofErr w:type="spellEnd"/>
      <w:r w:rsidRPr="00A106D1">
        <w:rPr>
          <w:rFonts w:cs="Arial"/>
          <w:color w:val="595959" w:themeColor="text1" w:themeTint="A6"/>
          <w:szCs w:val="20"/>
        </w:rPr>
        <w:t xml:space="preserve"> before attempting to create it again.</w:t>
      </w:r>
    </w:p>
    <w:p w14:paraId="1F942C66" w14:textId="77777777" w:rsidR="00445711" w:rsidRPr="003C53D6" w:rsidRDefault="00445711" w:rsidP="00445711">
      <w:pPr>
        <w:jc w:val="both"/>
        <w:rPr>
          <w:rFonts w:ascii="Calibri" w:hAnsi="Calibri"/>
        </w:rPr>
      </w:pPr>
    </w:p>
    <w:p w14:paraId="1277FD7B" w14:textId="77777777" w:rsidR="00445711" w:rsidRDefault="00445711" w:rsidP="00445711">
      <w:pPr>
        <w:numPr>
          <w:ilvl w:val="0"/>
          <w:numId w:val="44"/>
        </w:numPr>
        <w:spacing w:after="200" w:line="276" w:lineRule="auto"/>
        <w:rPr>
          <w:rFonts w:cs="Arial"/>
          <w:color w:val="595959" w:themeColor="text1" w:themeTint="A6"/>
          <w:szCs w:val="20"/>
        </w:rPr>
      </w:pPr>
      <w:r>
        <w:rPr>
          <w:rFonts w:cs="Arial"/>
          <w:color w:val="595959" w:themeColor="text1" w:themeTint="A6"/>
          <w:szCs w:val="20"/>
        </w:rPr>
        <w:t xml:space="preserve">Perform post checks as outlined below to verify the new </w:t>
      </w:r>
      <w:proofErr w:type="spellStart"/>
      <w:r>
        <w:rPr>
          <w:rFonts w:cs="Arial"/>
          <w:color w:val="595959" w:themeColor="text1" w:themeTint="A6"/>
          <w:szCs w:val="20"/>
        </w:rPr>
        <w:t>vfiler</w:t>
      </w:r>
      <w:proofErr w:type="spellEnd"/>
      <w:r w:rsidRPr="006862E6">
        <w:rPr>
          <w:rFonts w:cs="Arial"/>
          <w:color w:val="595959" w:themeColor="text1" w:themeTint="A6"/>
          <w:szCs w:val="20"/>
        </w:rPr>
        <w:t xml:space="preserve">. </w:t>
      </w:r>
    </w:p>
    <w:p w14:paraId="2044028B" w14:textId="77777777" w:rsidR="00445711" w:rsidRPr="006862E6" w:rsidRDefault="00445711" w:rsidP="00445711">
      <w:pPr>
        <w:numPr>
          <w:ilvl w:val="1"/>
          <w:numId w:val="44"/>
        </w:numPr>
        <w:spacing w:after="200" w:line="276" w:lineRule="auto"/>
        <w:rPr>
          <w:rFonts w:cs="Arial"/>
          <w:color w:val="595959" w:themeColor="text1" w:themeTint="A6"/>
          <w:szCs w:val="20"/>
        </w:rPr>
      </w:pPr>
      <w:proofErr w:type="spellStart"/>
      <w:r w:rsidRPr="006862E6">
        <w:rPr>
          <w:rFonts w:cs="Arial"/>
          <w:color w:val="595959" w:themeColor="text1" w:themeTint="A6"/>
          <w:szCs w:val="20"/>
        </w:rPr>
        <w:t>Nslookup</w:t>
      </w:r>
      <w:proofErr w:type="spellEnd"/>
      <w:r w:rsidRPr="006862E6">
        <w:rPr>
          <w:rFonts w:cs="Arial"/>
          <w:color w:val="595959" w:themeColor="text1" w:themeTint="A6"/>
          <w:szCs w:val="20"/>
        </w:rPr>
        <w:t xml:space="preserve"> and ping the </w:t>
      </w:r>
      <w:proofErr w:type="spellStart"/>
      <w:r w:rsidRPr="006862E6">
        <w:rPr>
          <w:rFonts w:cs="Arial"/>
          <w:color w:val="595959" w:themeColor="text1" w:themeTint="A6"/>
          <w:szCs w:val="20"/>
        </w:rPr>
        <w:t>vfiler</w:t>
      </w:r>
      <w:proofErr w:type="spellEnd"/>
    </w:p>
    <w:p w14:paraId="6C226470" w14:textId="77777777" w:rsidR="00445711" w:rsidRDefault="00445711" w:rsidP="00445711">
      <w:pPr>
        <w:spacing w:after="200" w:line="276" w:lineRule="auto"/>
        <w:ind w:left="1440"/>
        <w:rPr>
          <w:rFonts w:cs="Arial"/>
          <w:color w:val="595959" w:themeColor="text1" w:themeTint="A6"/>
          <w:szCs w:val="20"/>
        </w:rPr>
      </w:pPr>
      <w:r w:rsidRPr="006862E6">
        <w:rPr>
          <w:rFonts w:cs="Arial"/>
          <w:noProof/>
          <w:color w:val="595959" w:themeColor="text1" w:themeTint="A6"/>
          <w:szCs w:val="20"/>
          <w:lang w:val="en-US" w:eastAsia="en-US"/>
        </w:rPr>
        <w:drawing>
          <wp:inline distT="0" distB="0" distL="0" distR="0" wp14:anchorId="5CC15BEA" wp14:editId="00F01A85">
            <wp:extent cx="4040758" cy="1259840"/>
            <wp:effectExtent l="0" t="0" r="0" b="1016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47739" cy="1262017"/>
                    </a:xfrm>
                    <a:prstGeom prst="rect">
                      <a:avLst/>
                    </a:prstGeom>
                    <a:noFill/>
                    <a:ln>
                      <a:noFill/>
                    </a:ln>
                  </pic:spPr>
                </pic:pic>
              </a:graphicData>
            </a:graphic>
          </wp:inline>
        </w:drawing>
      </w:r>
    </w:p>
    <w:p w14:paraId="7E7403A3" w14:textId="77777777" w:rsidR="00445711" w:rsidRPr="006862E6" w:rsidRDefault="00445711" w:rsidP="00445711">
      <w:pPr>
        <w:numPr>
          <w:ilvl w:val="1"/>
          <w:numId w:val="44"/>
        </w:numPr>
        <w:spacing w:after="200" w:line="276" w:lineRule="auto"/>
        <w:rPr>
          <w:rFonts w:cs="Arial"/>
          <w:color w:val="595959" w:themeColor="text1" w:themeTint="A6"/>
          <w:szCs w:val="20"/>
        </w:rPr>
      </w:pPr>
      <w:r>
        <w:rPr>
          <w:rFonts w:cs="Arial"/>
          <w:color w:val="595959" w:themeColor="text1" w:themeTint="A6"/>
          <w:szCs w:val="20"/>
        </w:rPr>
        <w:t xml:space="preserve">Check the </w:t>
      </w:r>
      <w:proofErr w:type="spellStart"/>
      <w:r>
        <w:rPr>
          <w:rFonts w:cs="Arial"/>
          <w:color w:val="595959" w:themeColor="text1" w:themeTint="A6"/>
          <w:szCs w:val="20"/>
        </w:rPr>
        <w:t>vfiler</w:t>
      </w:r>
      <w:proofErr w:type="spellEnd"/>
      <w:r>
        <w:rPr>
          <w:rFonts w:cs="Arial"/>
          <w:color w:val="595959" w:themeColor="text1" w:themeTint="A6"/>
          <w:szCs w:val="20"/>
        </w:rPr>
        <w:t xml:space="preserve"> status</w:t>
      </w:r>
    </w:p>
    <w:p w14:paraId="43BC743C" w14:textId="77777777" w:rsidR="00445711" w:rsidRDefault="00445711" w:rsidP="00445711">
      <w:pPr>
        <w:spacing w:after="200" w:line="276" w:lineRule="auto"/>
        <w:ind w:left="720" w:firstLine="720"/>
        <w:rPr>
          <w:rFonts w:cs="Arial"/>
          <w:szCs w:val="20"/>
        </w:rPr>
      </w:pPr>
      <w:r w:rsidRPr="006862E6">
        <w:rPr>
          <w:rFonts w:cs="Arial"/>
          <w:szCs w:val="20"/>
        </w:rPr>
        <w:t>#</w:t>
      </w:r>
      <w:proofErr w:type="spellStart"/>
      <w:r w:rsidRPr="006862E6">
        <w:rPr>
          <w:rFonts w:cs="Arial"/>
          <w:szCs w:val="20"/>
        </w:rPr>
        <w:t>ssh</w:t>
      </w:r>
      <w:proofErr w:type="spellEnd"/>
      <w:r w:rsidRPr="006862E6">
        <w:rPr>
          <w:rFonts w:cs="Arial"/>
          <w:szCs w:val="20"/>
        </w:rPr>
        <w:t xml:space="preserve"> &lt;</w:t>
      </w:r>
      <w:proofErr w:type="spellStart"/>
      <w:r w:rsidRPr="006862E6">
        <w:rPr>
          <w:rFonts w:cs="Arial"/>
          <w:szCs w:val="20"/>
        </w:rPr>
        <w:t>filer_name</w:t>
      </w:r>
      <w:proofErr w:type="spellEnd"/>
      <w:r w:rsidRPr="006862E6">
        <w:rPr>
          <w:rFonts w:cs="Arial"/>
          <w:szCs w:val="20"/>
        </w:rPr>
        <w:t xml:space="preserve">&gt; </w:t>
      </w:r>
      <w:proofErr w:type="spellStart"/>
      <w:r w:rsidRPr="006862E6">
        <w:rPr>
          <w:rFonts w:cs="Arial"/>
          <w:szCs w:val="20"/>
        </w:rPr>
        <w:t>vfiler</w:t>
      </w:r>
      <w:proofErr w:type="spellEnd"/>
      <w:r w:rsidRPr="006862E6">
        <w:rPr>
          <w:rFonts w:cs="Arial"/>
          <w:szCs w:val="20"/>
        </w:rPr>
        <w:t xml:space="preserve"> status –a &lt;</w:t>
      </w:r>
      <w:proofErr w:type="spellStart"/>
      <w:r w:rsidRPr="006862E6">
        <w:rPr>
          <w:rFonts w:cs="Arial"/>
          <w:szCs w:val="20"/>
        </w:rPr>
        <w:t>vfiler_name</w:t>
      </w:r>
      <w:proofErr w:type="spellEnd"/>
      <w:r w:rsidRPr="006862E6">
        <w:rPr>
          <w:rFonts w:cs="Arial"/>
          <w:szCs w:val="20"/>
        </w:rPr>
        <w:t>&gt;</w:t>
      </w:r>
    </w:p>
    <w:p w14:paraId="2FC3EA8E" w14:textId="77777777" w:rsidR="00445711" w:rsidRPr="006862E6" w:rsidRDefault="00445711" w:rsidP="00445711">
      <w:pPr>
        <w:numPr>
          <w:ilvl w:val="1"/>
          <w:numId w:val="44"/>
        </w:numPr>
        <w:spacing w:after="200" w:line="276" w:lineRule="auto"/>
        <w:rPr>
          <w:rFonts w:cs="Arial"/>
          <w:color w:val="595959" w:themeColor="text1" w:themeTint="A6"/>
          <w:szCs w:val="20"/>
        </w:rPr>
      </w:pPr>
      <w:r>
        <w:rPr>
          <w:rFonts w:cs="Arial"/>
          <w:color w:val="595959" w:themeColor="text1" w:themeTint="A6"/>
          <w:szCs w:val="20"/>
        </w:rPr>
        <w:t>C</w:t>
      </w:r>
      <w:r w:rsidRPr="006862E6">
        <w:rPr>
          <w:rFonts w:cs="Arial"/>
          <w:color w:val="595959" w:themeColor="text1" w:themeTint="A6"/>
          <w:szCs w:val="20"/>
        </w:rPr>
        <w:t>heck the f</w:t>
      </w:r>
      <w:r>
        <w:rPr>
          <w:rFonts w:cs="Arial"/>
          <w:color w:val="595959" w:themeColor="text1" w:themeTint="A6"/>
          <w:szCs w:val="20"/>
        </w:rPr>
        <w:t>iler’s “/</w:t>
      </w:r>
      <w:proofErr w:type="spellStart"/>
      <w:r>
        <w:rPr>
          <w:rFonts w:cs="Arial"/>
          <w:color w:val="595959" w:themeColor="text1" w:themeTint="A6"/>
          <w:szCs w:val="20"/>
        </w:rPr>
        <w:t>etc</w:t>
      </w:r>
      <w:proofErr w:type="spellEnd"/>
      <w:r>
        <w:rPr>
          <w:rFonts w:cs="Arial"/>
          <w:color w:val="595959" w:themeColor="text1" w:themeTint="A6"/>
          <w:szCs w:val="20"/>
        </w:rPr>
        <w:t>/</w:t>
      </w:r>
      <w:proofErr w:type="spellStart"/>
      <w:r>
        <w:rPr>
          <w:rFonts w:cs="Arial"/>
          <w:color w:val="595959" w:themeColor="text1" w:themeTint="A6"/>
          <w:szCs w:val="20"/>
        </w:rPr>
        <w:t>rc</w:t>
      </w:r>
      <w:proofErr w:type="spellEnd"/>
      <w:r>
        <w:rPr>
          <w:rFonts w:cs="Arial"/>
          <w:color w:val="595959" w:themeColor="text1" w:themeTint="A6"/>
          <w:szCs w:val="20"/>
        </w:rPr>
        <w:t xml:space="preserve">” file for the </w:t>
      </w:r>
      <w:proofErr w:type="spellStart"/>
      <w:r>
        <w:rPr>
          <w:rFonts w:cs="Arial"/>
          <w:color w:val="595959" w:themeColor="text1" w:themeTint="A6"/>
          <w:szCs w:val="20"/>
        </w:rPr>
        <w:t>vf</w:t>
      </w:r>
      <w:r w:rsidRPr="006862E6">
        <w:rPr>
          <w:rFonts w:cs="Arial"/>
          <w:color w:val="595959" w:themeColor="text1" w:themeTint="A6"/>
          <w:szCs w:val="20"/>
        </w:rPr>
        <w:t>iler</w:t>
      </w:r>
      <w:proofErr w:type="spellEnd"/>
      <w:r w:rsidRPr="006862E6">
        <w:rPr>
          <w:rFonts w:cs="Arial"/>
          <w:color w:val="595959" w:themeColor="text1" w:themeTint="A6"/>
          <w:szCs w:val="20"/>
        </w:rPr>
        <w:t xml:space="preserve"> </w:t>
      </w:r>
      <w:r>
        <w:rPr>
          <w:rFonts w:cs="Arial"/>
          <w:color w:val="595959" w:themeColor="text1" w:themeTint="A6"/>
          <w:szCs w:val="20"/>
        </w:rPr>
        <w:t>entry</w:t>
      </w:r>
      <w:r>
        <w:rPr>
          <w:rFonts w:ascii="Calibri" w:hAnsi="Calibri"/>
          <w:noProof/>
          <w:lang w:val="en-US" w:eastAsia="en-US"/>
        </w:rPr>
        <w:drawing>
          <wp:inline distT="0" distB="0" distL="0" distR="0" wp14:anchorId="1636131F" wp14:editId="33884596">
            <wp:extent cx="3888649" cy="2089174"/>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39130" cy="2116295"/>
                    </a:xfrm>
                    <a:prstGeom prst="rect">
                      <a:avLst/>
                    </a:prstGeom>
                    <a:noFill/>
                    <a:ln>
                      <a:noFill/>
                    </a:ln>
                  </pic:spPr>
                </pic:pic>
              </a:graphicData>
            </a:graphic>
          </wp:inline>
        </w:drawing>
      </w:r>
    </w:p>
    <w:p w14:paraId="0A0A0B60" w14:textId="77777777" w:rsidR="00445711" w:rsidRPr="00AD4D99" w:rsidRDefault="00445711" w:rsidP="00445711">
      <w:pPr>
        <w:numPr>
          <w:ilvl w:val="1"/>
          <w:numId w:val="44"/>
        </w:numPr>
        <w:spacing w:after="200" w:line="276" w:lineRule="auto"/>
        <w:rPr>
          <w:rFonts w:cs="Arial"/>
          <w:color w:val="595959" w:themeColor="text1" w:themeTint="A6"/>
          <w:szCs w:val="20"/>
        </w:rPr>
      </w:pPr>
      <w:r>
        <w:rPr>
          <w:rFonts w:cs="Arial"/>
          <w:color w:val="595959" w:themeColor="text1" w:themeTint="A6"/>
          <w:szCs w:val="20"/>
        </w:rPr>
        <w:t>Repeat Step c on partner node</w:t>
      </w:r>
    </w:p>
    <w:p w14:paraId="3E6327C9" w14:textId="77777777" w:rsidR="00445711" w:rsidRDefault="00445711" w:rsidP="00445711">
      <w:pPr>
        <w:numPr>
          <w:ilvl w:val="0"/>
          <w:numId w:val="44"/>
        </w:numPr>
        <w:spacing w:after="200" w:line="276" w:lineRule="auto"/>
        <w:rPr>
          <w:rFonts w:cs="Arial"/>
          <w:color w:val="595959" w:themeColor="text1" w:themeTint="A6"/>
          <w:szCs w:val="20"/>
        </w:rPr>
      </w:pPr>
      <w:r>
        <w:rPr>
          <w:rFonts w:cs="Arial"/>
          <w:color w:val="595959" w:themeColor="text1" w:themeTint="A6"/>
          <w:szCs w:val="20"/>
        </w:rPr>
        <w:t xml:space="preserve">Add the </w:t>
      </w:r>
      <w:proofErr w:type="spellStart"/>
      <w:r>
        <w:rPr>
          <w:rFonts w:cs="Arial"/>
          <w:color w:val="595959" w:themeColor="text1" w:themeTint="A6"/>
          <w:szCs w:val="20"/>
        </w:rPr>
        <w:t>vfiler</w:t>
      </w:r>
      <w:proofErr w:type="spellEnd"/>
      <w:r>
        <w:rPr>
          <w:rFonts w:cs="Arial"/>
          <w:color w:val="595959" w:themeColor="text1" w:themeTint="A6"/>
          <w:szCs w:val="20"/>
        </w:rPr>
        <w:t xml:space="preserve"> to Active Directory domain</w:t>
      </w:r>
      <w:r w:rsidRPr="006862E6">
        <w:rPr>
          <w:rFonts w:cs="Arial"/>
          <w:color w:val="595959" w:themeColor="text1" w:themeTint="A6"/>
          <w:szCs w:val="20"/>
        </w:rPr>
        <w:t xml:space="preserve"> </w:t>
      </w:r>
    </w:p>
    <w:p w14:paraId="7CFA0F8D" w14:textId="77777777" w:rsidR="00445711" w:rsidRPr="00AD4D99" w:rsidRDefault="00445711" w:rsidP="00445711">
      <w:pPr>
        <w:numPr>
          <w:ilvl w:val="1"/>
          <w:numId w:val="44"/>
        </w:numPr>
        <w:spacing w:after="200" w:line="276" w:lineRule="auto"/>
        <w:rPr>
          <w:rFonts w:cs="Arial"/>
          <w:color w:val="595959" w:themeColor="text1" w:themeTint="A6"/>
          <w:szCs w:val="20"/>
        </w:rPr>
      </w:pPr>
      <w:r w:rsidRPr="00AD4D99">
        <w:rPr>
          <w:rFonts w:cs="Arial"/>
          <w:color w:val="595959" w:themeColor="text1" w:themeTint="A6"/>
          <w:szCs w:val="20"/>
        </w:rPr>
        <w:t>Login into Active Directory Management Server - 10.205.69.101</w:t>
      </w:r>
    </w:p>
    <w:p w14:paraId="203383A5" w14:textId="77777777" w:rsidR="00445711" w:rsidRDefault="00445711" w:rsidP="00445711">
      <w:pPr>
        <w:spacing w:after="200" w:line="276" w:lineRule="auto"/>
        <w:ind w:left="1440"/>
        <w:rPr>
          <w:rFonts w:cs="Arial"/>
          <w:color w:val="595959" w:themeColor="text1" w:themeTint="A6"/>
          <w:szCs w:val="20"/>
        </w:rPr>
      </w:pPr>
      <w:r w:rsidRPr="00AD4D99">
        <w:rPr>
          <w:rFonts w:cs="Arial"/>
          <w:color w:val="595959" w:themeColor="text1" w:themeTint="A6"/>
          <w:szCs w:val="20"/>
        </w:rPr>
        <w:t xml:space="preserve">Login into our Laptop / Desktop </w:t>
      </w:r>
      <w:r w:rsidRPr="00AD4D99">
        <w:rPr>
          <w:rFonts w:cs="Arial"/>
          <w:color w:val="595959" w:themeColor="text1" w:themeTint="A6"/>
          <w:szCs w:val="20"/>
        </w:rPr>
        <w:sym w:font="Wingdings" w:char="F0E0"/>
      </w:r>
      <w:r w:rsidRPr="00AD4D99">
        <w:rPr>
          <w:rFonts w:cs="Arial"/>
          <w:color w:val="595959" w:themeColor="text1" w:themeTint="A6"/>
          <w:szCs w:val="20"/>
        </w:rPr>
        <w:t xml:space="preserve"> Start  </w:t>
      </w:r>
      <w:r w:rsidRPr="00AD4D99">
        <w:rPr>
          <w:rFonts w:cs="Arial"/>
          <w:color w:val="595959" w:themeColor="text1" w:themeTint="A6"/>
          <w:szCs w:val="20"/>
        </w:rPr>
        <w:sym w:font="Wingdings" w:char="F0E0"/>
      </w:r>
      <w:r w:rsidRPr="00AD4D99">
        <w:rPr>
          <w:rFonts w:cs="Arial"/>
          <w:color w:val="595959" w:themeColor="text1" w:themeTint="A6"/>
          <w:szCs w:val="20"/>
        </w:rPr>
        <w:t xml:space="preserve">  Run  </w:t>
      </w:r>
      <w:r w:rsidRPr="00AD4D99">
        <w:rPr>
          <w:rFonts w:cs="Arial"/>
          <w:color w:val="595959" w:themeColor="text1" w:themeTint="A6"/>
          <w:szCs w:val="20"/>
        </w:rPr>
        <w:sym w:font="Wingdings" w:char="F0E0"/>
      </w:r>
      <w:r w:rsidRPr="00AD4D99">
        <w:rPr>
          <w:rFonts w:cs="Arial"/>
          <w:color w:val="595959" w:themeColor="text1" w:themeTint="A6"/>
          <w:szCs w:val="20"/>
        </w:rPr>
        <w:t xml:space="preserve"> type “</w:t>
      </w:r>
      <w:proofErr w:type="spellStart"/>
      <w:r w:rsidRPr="00AD4D99">
        <w:rPr>
          <w:rFonts w:cs="Arial"/>
          <w:color w:val="595959" w:themeColor="text1" w:themeTint="A6"/>
          <w:szCs w:val="20"/>
        </w:rPr>
        <w:t>mstsc</w:t>
      </w:r>
      <w:proofErr w:type="spellEnd"/>
      <w:r w:rsidRPr="00AD4D99">
        <w:rPr>
          <w:rFonts w:cs="Arial"/>
          <w:color w:val="595959" w:themeColor="text1" w:themeTint="A6"/>
          <w:szCs w:val="20"/>
        </w:rPr>
        <w:t xml:space="preserve"> -v 10.205.69.101”</w:t>
      </w:r>
      <w:r>
        <w:rPr>
          <w:noProof/>
          <w:lang w:val="en-US" w:eastAsia="en-US"/>
        </w:rPr>
        <w:drawing>
          <wp:inline distT="0" distB="0" distL="0" distR="0" wp14:anchorId="0DE248C0" wp14:editId="3D0DA0E4">
            <wp:extent cx="2212249" cy="1156236"/>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12249" cy="1156236"/>
                    </a:xfrm>
                    <a:prstGeom prst="rect">
                      <a:avLst/>
                    </a:prstGeom>
                    <a:noFill/>
                    <a:ln>
                      <a:noFill/>
                    </a:ln>
                  </pic:spPr>
                </pic:pic>
              </a:graphicData>
            </a:graphic>
          </wp:inline>
        </w:drawing>
      </w:r>
    </w:p>
    <w:p w14:paraId="734E0850" w14:textId="77777777" w:rsidR="00445711" w:rsidRPr="00AD4D99" w:rsidRDefault="00445711" w:rsidP="00445711">
      <w:pPr>
        <w:spacing w:after="200" w:line="276" w:lineRule="auto"/>
        <w:ind w:left="1440"/>
        <w:rPr>
          <w:rFonts w:cs="Arial"/>
          <w:color w:val="595959" w:themeColor="text1" w:themeTint="A6"/>
          <w:szCs w:val="20"/>
        </w:rPr>
      </w:pPr>
      <w:r w:rsidRPr="00AD4D99">
        <w:rPr>
          <w:rFonts w:cs="Arial"/>
          <w:color w:val="595959" w:themeColor="text1" w:themeTint="A6"/>
          <w:szCs w:val="20"/>
        </w:rPr>
        <w:lastRenderedPageBreak/>
        <w:t xml:space="preserve">Login with our “TEN\M” credentials. </w:t>
      </w:r>
    </w:p>
    <w:p w14:paraId="13A1C7D2" w14:textId="77777777" w:rsidR="00445711" w:rsidRDefault="00445711" w:rsidP="00445711">
      <w:pPr>
        <w:numPr>
          <w:ilvl w:val="1"/>
          <w:numId w:val="44"/>
        </w:numPr>
        <w:spacing w:after="200" w:line="276" w:lineRule="auto"/>
        <w:rPr>
          <w:rFonts w:cs="Arial"/>
          <w:szCs w:val="20"/>
          <w:u w:val="single"/>
        </w:rPr>
      </w:pPr>
      <w:r w:rsidRPr="00AD4D99">
        <w:rPr>
          <w:rFonts w:cs="Arial"/>
          <w:szCs w:val="20"/>
          <w:u w:val="single"/>
        </w:rPr>
        <w:t xml:space="preserve">Procedure to add </w:t>
      </w:r>
      <w:proofErr w:type="spellStart"/>
      <w:r w:rsidRPr="00AD4D99">
        <w:rPr>
          <w:rFonts w:cs="Arial"/>
          <w:szCs w:val="20"/>
          <w:u w:val="single"/>
        </w:rPr>
        <w:t>vfiler</w:t>
      </w:r>
      <w:proofErr w:type="spellEnd"/>
      <w:r w:rsidRPr="00AD4D99">
        <w:rPr>
          <w:rFonts w:cs="Arial"/>
          <w:szCs w:val="20"/>
          <w:u w:val="single"/>
        </w:rPr>
        <w:t xml:space="preserve"> to “TLR” (depreciated) domain:</w:t>
      </w:r>
    </w:p>
    <w:p w14:paraId="407B865A" w14:textId="77777777" w:rsidR="00445711" w:rsidRPr="00AD4D99" w:rsidRDefault="00445711" w:rsidP="00445711">
      <w:pPr>
        <w:numPr>
          <w:ilvl w:val="2"/>
          <w:numId w:val="44"/>
        </w:numPr>
        <w:spacing w:after="200" w:line="276" w:lineRule="auto"/>
        <w:rPr>
          <w:rFonts w:cs="Arial"/>
          <w:szCs w:val="20"/>
          <w:u w:val="single"/>
        </w:rPr>
      </w:pPr>
      <w:r w:rsidRPr="00AD4D99">
        <w:rPr>
          <w:rFonts w:cs="Arial"/>
          <w:color w:val="595959" w:themeColor="text1" w:themeTint="A6"/>
          <w:szCs w:val="20"/>
        </w:rPr>
        <w:t xml:space="preserve">After getting the server desktop click on Start </w:t>
      </w:r>
      <w:r w:rsidRPr="00AD4D99">
        <w:rPr>
          <w:rFonts w:cs="Arial"/>
          <w:color w:val="595959" w:themeColor="text1" w:themeTint="A6"/>
          <w:szCs w:val="20"/>
        </w:rPr>
        <w:sym w:font="Wingdings" w:char="F0E0"/>
      </w:r>
      <w:r w:rsidRPr="00AD4D99">
        <w:rPr>
          <w:rFonts w:cs="Arial"/>
          <w:color w:val="595959" w:themeColor="text1" w:themeTint="A6"/>
          <w:szCs w:val="20"/>
        </w:rPr>
        <w:t xml:space="preserve"> run </w:t>
      </w:r>
      <w:r w:rsidRPr="00AD4D99">
        <w:rPr>
          <w:rFonts w:cs="Arial"/>
          <w:color w:val="595959" w:themeColor="text1" w:themeTint="A6"/>
          <w:szCs w:val="20"/>
        </w:rPr>
        <w:sym w:font="Wingdings" w:char="F0E0"/>
      </w:r>
      <w:r w:rsidRPr="00AD4D99">
        <w:rPr>
          <w:rFonts w:cs="Arial"/>
          <w:color w:val="595959" w:themeColor="text1" w:themeTint="A6"/>
          <w:szCs w:val="20"/>
        </w:rPr>
        <w:t xml:space="preserve"> </w:t>
      </w:r>
      <w:proofErr w:type="spellStart"/>
      <w:r w:rsidRPr="00AD4D99">
        <w:rPr>
          <w:rFonts w:cs="Arial"/>
          <w:color w:val="595959" w:themeColor="text1" w:themeTint="A6"/>
          <w:szCs w:val="20"/>
        </w:rPr>
        <w:t>dsa.msc</w:t>
      </w:r>
      <w:proofErr w:type="spellEnd"/>
      <w:r w:rsidRPr="00AD4D99">
        <w:rPr>
          <w:rFonts w:cs="Arial"/>
          <w:color w:val="595959" w:themeColor="text1" w:themeTint="A6"/>
          <w:szCs w:val="20"/>
        </w:rPr>
        <w:t xml:space="preserve">.  Now, you will get your “Active Directory and Computers” dialogue box </w:t>
      </w:r>
      <w:r w:rsidRPr="00AD4D99">
        <w:rPr>
          <w:rFonts w:cs="Arial"/>
          <w:color w:val="595959" w:themeColor="text1" w:themeTint="A6"/>
          <w:szCs w:val="20"/>
        </w:rPr>
        <w:sym w:font="Wingdings" w:char="F0E0"/>
      </w:r>
      <w:r w:rsidRPr="00AD4D99">
        <w:rPr>
          <w:rFonts w:cs="Arial"/>
          <w:color w:val="595959" w:themeColor="text1" w:themeTint="A6"/>
          <w:szCs w:val="20"/>
        </w:rPr>
        <w:t xml:space="preserve"> Expand “TLR.Thomson.com </w:t>
      </w:r>
      <w:r w:rsidRPr="00AD4D99">
        <w:rPr>
          <w:rFonts w:cs="Arial"/>
          <w:color w:val="595959" w:themeColor="text1" w:themeTint="A6"/>
          <w:szCs w:val="20"/>
        </w:rPr>
        <w:sym w:font="Wingdings" w:char="F0E0"/>
      </w:r>
      <w:r w:rsidRPr="00AD4D99">
        <w:rPr>
          <w:rFonts w:cs="Arial"/>
          <w:color w:val="595959" w:themeColor="text1" w:themeTint="A6"/>
          <w:szCs w:val="20"/>
        </w:rPr>
        <w:t xml:space="preserve"> West-</w:t>
      </w:r>
      <w:proofErr w:type="spellStart"/>
      <w:r w:rsidRPr="00AD4D99">
        <w:rPr>
          <w:rFonts w:cs="Arial"/>
          <w:color w:val="595959" w:themeColor="text1" w:themeTint="A6"/>
          <w:szCs w:val="20"/>
        </w:rPr>
        <w:t>TLRCorp</w:t>
      </w:r>
      <w:proofErr w:type="spellEnd"/>
      <w:r w:rsidRPr="00AD4D99">
        <w:rPr>
          <w:rFonts w:cs="Arial"/>
          <w:color w:val="595959" w:themeColor="text1" w:themeTint="A6"/>
          <w:szCs w:val="20"/>
        </w:rPr>
        <w:t xml:space="preserve"> </w:t>
      </w:r>
      <w:r w:rsidRPr="00AD4D99">
        <w:rPr>
          <w:rFonts w:cs="Arial"/>
          <w:color w:val="595959" w:themeColor="text1" w:themeTint="A6"/>
          <w:szCs w:val="20"/>
        </w:rPr>
        <w:sym w:font="Wingdings" w:char="F0E0"/>
      </w:r>
      <w:r w:rsidRPr="00AD4D99">
        <w:rPr>
          <w:rFonts w:cs="Arial"/>
          <w:color w:val="595959" w:themeColor="text1" w:themeTint="A6"/>
          <w:szCs w:val="20"/>
        </w:rPr>
        <w:t xml:space="preserve"> Storage </w:t>
      </w:r>
      <w:r w:rsidRPr="00AD4D99">
        <w:rPr>
          <w:rFonts w:cs="Arial"/>
          <w:color w:val="595959" w:themeColor="text1" w:themeTint="A6"/>
          <w:szCs w:val="20"/>
        </w:rPr>
        <w:sym w:font="Wingdings" w:char="F0E0"/>
      </w:r>
      <w:r w:rsidRPr="00AD4D99">
        <w:rPr>
          <w:rFonts w:cs="Arial"/>
          <w:color w:val="595959" w:themeColor="text1" w:themeTint="A6"/>
          <w:szCs w:val="20"/>
        </w:rPr>
        <w:t xml:space="preserve"> NAS</w:t>
      </w:r>
    </w:p>
    <w:p w14:paraId="5DDDF3F9" w14:textId="77777777" w:rsidR="00445711" w:rsidRPr="00AD4D99" w:rsidRDefault="00445711" w:rsidP="00445711">
      <w:pPr>
        <w:pStyle w:val="ListParagraph"/>
        <w:ind w:left="1440" w:firstLine="720"/>
        <w:jc w:val="both"/>
      </w:pPr>
      <w:r>
        <w:rPr>
          <w:noProof/>
          <w:lang w:val="en-US"/>
        </w:rPr>
        <w:drawing>
          <wp:inline distT="0" distB="0" distL="0" distR="0" wp14:anchorId="4EE21053" wp14:editId="519918DE">
            <wp:extent cx="1831249" cy="2234370"/>
            <wp:effectExtent l="0" t="0" r="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0243" cy="2257545"/>
                    </a:xfrm>
                    <a:prstGeom prst="rect">
                      <a:avLst/>
                    </a:prstGeom>
                    <a:noFill/>
                    <a:ln>
                      <a:noFill/>
                    </a:ln>
                  </pic:spPr>
                </pic:pic>
              </a:graphicData>
            </a:graphic>
          </wp:inline>
        </w:drawing>
      </w:r>
    </w:p>
    <w:p w14:paraId="26E58A06" w14:textId="77777777" w:rsidR="00445711" w:rsidRPr="00AD4D99" w:rsidRDefault="00445711" w:rsidP="00445711">
      <w:pPr>
        <w:pStyle w:val="ListParagraph"/>
        <w:jc w:val="both"/>
      </w:pPr>
    </w:p>
    <w:p w14:paraId="4EECD79A" w14:textId="77777777" w:rsidR="00445711" w:rsidRPr="00AD4D99" w:rsidRDefault="00445711" w:rsidP="00445711">
      <w:pPr>
        <w:numPr>
          <w:ilvl w:val="2"/>
          <w:numId w:val="44"/>
        </w:numPr>
        <w:spacing w:after="200" w:line="276" w:lineRule="auto"/>
        <w:rPr>
          <w:rFonts w:cs="Arial"/>
          <w:color w:val="595959" w:themeColor="text1" w:themeTint="A6"/>
          <w:szCs w:val="20"/>
        </w:rPr>
      </w:pPr>
      <w:r w:rsidRPr="00AD4D99">
        <w:rPr>
          <w:rFonts w:cs="Arial"/>
          <w:color w:val="595959" w:themeColor="text1" w:themeTint="A6"/>
          <w:szCs w:val="20"/>
        </w:rPr>
        <w:t xml:space="preserve">Right click on NAS </w:t>
      </w:r>
      <w:r w:rsidRPr="00AD4D99">
        <w:rPr>
          <w:rFonts w:cs="Arial"/>
          <w:color w:val="595959" w:themeColor="text1" w:themeTint="A6"/>
          <w:szCs w:val="20"/>
        </w:rPr>
        <w:sym w:font="Wingdings" w:char="F0E0"/>
      </w:r>
      <w:r w:rsidRPr="00AD4D99">
        <w:rPr>
          <w:rFonts w:cs="Arial"/>
          <w:color w:val="595959" w:themeColor="text1" w:themeTint="A6"/>
          <w:szCs w:val="20"/>
        </w:rPr>
        <w:t xml:space="preserve"> new </w:t>
      </w:r>
      <w:r w:rsidRPr="00AD4D99">
        <w:rPr>
          <w:rFonts w:cs="Arial"/>
          <w:color w:val="595959" w:themeColor="text1" w:themeTint="A6"/>
          <w:szCs w:val="20"/>
        </w:rPr>
        <w:sym w:font="Wingdings" w:char="F0E0"/>
      </w:r>
      <w:r w:rsidRPr="00AD4D99">
        <w:rPr>
          <w:rFonts w:cs="Arial"/>
          <w:color w:val="595959" w:themeColor="text1" w:themeTint="A6"/>
          <w:szCs w:val="20"/>
        </w:rPr>
        <w:t xml:space="preserve"> computer </w:t>
      </w:r>
      <w:r w:rsidRPr="00AD4D99">
        <w:rPr>
          <w:rFonts w:cs="Arial"/>
          <w:color w:val="595959" w:themeColor="text1" w:themeTint="A6"/>
          <w:szCs w:val="20"/>
        </w:rPr>
        <w:sym w:font="Wingdings" w:char="F0E0"/>
      </w:r>
      <w:r w:rsidRPr="00AD4D99">
        <w:rPr>
          <w:rFonts w:cs="Arial"/>
          <w:color w:val="595959" w:themeColor="text1" w:themeTint="A6"/>
          <w:szCs w:val="20"/>
        </w:rPr>
        <w:t xml:space="preserve"> Give your </w:t>
      </w:r>
      <w:proofErr w:type="spellStart"/>
      <w:r w:rsidRPr="00AD4D99">
        <w:rPr>
          <w:rFonts w:cs="Arial"/>
          <w:color w:val="595959" w:themeColor="text1" w:themeTint="A6"/>
          <w:szCs w:val="20"/>
        </w:rPr>
        <w:t>V</w:t>
      </w:r>
      <w:r>
        <w:rPr>
          <w:rFonts w:cs="Arial"/>
          <w:color w:val="595959" w:themeColor="text1" w:themeTint="A6"/>
          <w:szCs w:val="20"/>
        </w:rPr>
        <w:t>f</w:t>
      </w:r>
      <w:r w:rsidRPr="00AD4D99">
        <w:rPr>
          <w:rFonts w:cs="Arial"/>
          <w:color w:val="595959" w:themeColor="text1" w:themeTint="A6"/>
          <w:szCs w:val="20"/>
        </w:rPr>
        <w:t>iler</w:t>
      </w:r>
      <w:proofErr w:type="spellEnd"/>
      <w:r w:rsidRPr="00AD4D99">
        <w:rPr>
          <w:rFonts w:cs="Arial"/>
          <w:color w:val="595959" w:themeColor="text1" w:themeTint="A6"/>
          <w:szCs w:val="20"/>
        </w:rPr>
        <w:t xml:space="preserve"> </w:t>
      </w:r>
      <w:r>
        <w:rPr>
          <w:rFonts w:cs="Arial"/>
          <w:color w:val="595959" w:themeColor="text1" w:themeTint="A6"/>
          <w:szCs w:val="20"/>
        </w:rPr>
        <w:t>name</w:t>
      </w:r>
      <w:r w:rsidRPr="00AD4D99">
        <w:rPr>
          <w:rFonts w:cs="Arial"/>
          <w:color w:val="595959" w:themeColor="text1" w:themeTint="A6"/>
          <w:szCs w:val="20"/>
        </w:rPr>
        <w:sym w:font="Wingdings" w:char="F0E0"/>
      </w:r>
      <w:r w:rsidRPr="00AD4D99">
        <w:rPr>
          <w:rFonts w:cs="Arial"/>
          <w:color w:val="595959" w:themeColor="text1" w:themeTint="A6"/>
          <w:szCs w:val="20"/>
        </w:rPr>
        <w:t xml:space="preserve"> next.</w:t>
      </w:r>
    </w:p>
    <w:p w14:paraId="6F181D76" w14:textId="77777777" w:rsidR="00445711" w:rsidRPr="00AD4D99" w:rsidRDefault="00445711" w:rsidP="00445711">
      <w:pPr>
        <w:spacing w:after="200" w:line="276" w:lineRule="auto"/>
        <w:ind w:left="2160"/>
        <w:rPr>
          <w:rFonts w:cs="Arial"/>
          <w:color w:val="595959" w:themeColor="text1" w:themeTint="A6"/>
          <w:szCs w:val="20"/>
        </w:rPr>
      </w:pPr>
      <w:r>
        <w:rPr>
          <w:rFonts w:cs="Arial"/>
          <w:color w:val="595959" w:themeColor="text1" w:themeTint="A6"/>
          <w:szCs w:val="20"/>
        </w:rPr>
        <w:t>Note</w:t>
      </w:r>
      <w:r w:rsidRPr="00AD4D99">
        <w:rPr>
          <w:rFonts w:cs="Arial"/>
          <w:color w:val="595959" w:themeColor="text1" w:themeTint="A6"/>
          <w:szCs w:val="20"/>
        </w:rPr>
        <w:t xml:space="preserve">: A DNS (FQDN) name is not needed to add a </w:t>
      </w:r>
      <w:proofErr w:type="spellStart"/>
      <w:r w:rsidRPr="00AD4D99">
        <w:rPr>
          <w:rFonts w:cs="Arial"/>
          <w:color w:val="595959" w:themeColor="text1" w:themeTint="A6"/>
          <w:szCs w:val="20"/>
        </w:rPr>
        <w:t>vfiler</w:t>
      </w:r>
      <w:proofErr w:type="spellEnd"/>
      <w:r w:rsidRPr="00AD4D99">
        <w:rPr>
          <w:rFonts w:cs="Arial"/>
          <w:color w:val="595959" w:themeColor="text1" w:themeTint="A6"/>
          <w:szCs w:val="20"/>
        </w:rPr>
        <w:t xml:space="preserve"> or filer to AD (both ECOM and CORP).  However, you should pre-create the computer account. </w:t>
      </w:r>
    </w:p>
    <w:p w14:paraId="0B2F3500" w14:textId="77777777" w:rsidR="00445711" w:rsidRPr="00AD4D99" w:rsidRDefault="00445711" w:rsidP="00445711">
      <w:pPr>
        <w:pStyle w:val="ListParagraph"/>
        <w:ind w:left="2160"/>
        <w:jc w:val="both"/>
      </w:pPr>
      <w:r>
        <w:rPr>
          <w:noProof/>
          <w:lang w:val="en-US"/>
        </w:rPr>
        <w:drawing>
          <wp:inline distT="0" distB="0" distL="0" distR="0" wp14:anchorId="795BD8E2" wp14:editId="539C46F1">
            <wp:extent cx="2364649" cy="1981192"/>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2416" cy="1996078"/>
                    </a:xfrm>
                    <a:prstGeom prst="rect">
                      <a:avLst/>
                    </a:prstGeom>
                    <a:noFill/>
                    <a:ln>
                      <a:noFill/>
                    </a:ln>
                  </pic:spPr>
                </pic:pic>
              </a:graphicData>
            </a:graphic>
          </wp:inline>
        </w:drawing>
      </w:r>
    </w:p>
    <w:p w14:paraId="2D1101AA" w14:textId="77777777" w:rsidR="00445711" w:rsidRPr="00AD4D99" w:rsidRDefault="00445711" w:rsidP="00445711">
      <w:pPr>
        <w:pStyle w:val="ListParagraph"/>
        <w:jc w:val="both"/>
      </w:pPr>
    </w:p>
    <w:p w14:paraId="0079A73C" w14:textId="77777777" w:rsidR="00445711" w:rsidRPr="00AD4D99" w:rsidRDefault="00445711" w:rsidP="00445711">
      <w:pPr>
        <w:numPr>
          <w:ilvl w:val="2"/>
          <w:numId w:val="44"/>
        </w:numPr>
        <w:spacing w:after="200" w:line="276" w:lineRule="auto"/>
        <w:rPr>
          <w:rFonts w:cs="Arial"/>
          <w:color w:val="595959" w:themeColor="text1" w:themeTint="A6"/>
          <w:szCs w:val="20"/>
        </w:rPr>
      </w:pPr>
      <w:r w:rsidRPr="00AD4D99">
        <w:rPr>
          <w:rFonts w:cs="Arial"/>
          <w:color w:val="595959" w:themeColor="text1" w:themeTint="A6"/>
          <w:szCs w:val="20"/>
        </w:rPr>
        <w:t xml:space="preserve">After adding the </w:t>
      </w:r>
      <w:proofErr w:type="spellStart"/>
      <w:r w:rsidRPr="00AD4D99">
        <w:rPr>
          <w:rFonts w:cs="Arial"/>
          <w:color w:val="595959" w:themeColor="text1" w:themeTint="A6"/>
          <w:szCs w:val="20"/>
        </w:rPr>
        <w:t>VFiler</w:t>
      </w:r>
      <w:proofErr w:type="spellEnd"/>
      <w:r w:rsidRPr="00AD4D99">
        <w:rPr>
          <w:rFonts w:cs="Arial"/>
          <w:color w:val="595959" w:themeColor="text1" w:themeTint="A6"/>
          <w:szCs w:val="20"/>
        </w:rPr>
        <w:t xml:space="preserve"> to respective AD, need to setup the CIFS from the </w:t>
      </w:r>
      <w:proofErr w:type="spellStart"/>
      <w:r w:rsidRPr="00AD4D99">
        <w:rPr>
          <w:rFonts w:cs="Arial"/>
          <w:color w:val="595959" w:themeColor="text1" w:themeTint="A6"/>
          <w:szCs w:val="20"/>
        </w:rPr>
        <w:t>vfiler</w:t>
      </w:r>
      <w:proofErr w:type="spellEnd"/>
      <w:r w:rsidRPr="00AD4D99">
        <w:rPr>
          <w:rFonts w:cs="Arial"/>
          <w:color w:val="595959" w:themeColor="text1" w:themeTint="A6"/>
          <w:szCs w:val="20"/>
        </w:rPr>
        <w:t xml:space="preserve"> (CLI) </w:t>
      </w:r>
    </w:p>
    <w:p w14:paraId="56115F6B" w14:textId="77777777" w:rsidR="00445711" w:rsidRDefault="00445711" w:rsidP="00445711">
      <w:pPr>
        <w:numPr>
          <w:ilvl w:val="1"/>
          <w:numId w:val="44"/>
        </w:numPr>
        <w:spacing w:after="200" w:line="276" w:lineRule="auto"/>
        <w:rPr>
          <w:rFonts w:cs="Arial"/>
          <w:szCs w:val="20"/>
          <w:u w:val="single"/>
        </w:rPr>
      </w:pPr>
      <w:r>
        <w:rPr>
          <w:rFonts w:cs="Arial"/>
          <w:szCs w:val="20"/>
          <w:u w:val="single"/>
        </w:rPr>
        <w:t xml:space="preserve">Procedure to add </w:t>
      </w:r>
      <w:proofErr w:type="spellStart"/>
      <w:r>
        <w:rPr>
          <w:rFonts w:cs="Arial"/>
          <w:szCs w:val="20"/>
          <w:u w:val="single"/>
        </w:rPr>
        <w:t>vfiler</w:t>
      </w:r>
      <w:proofErr w:type="spellEnd"/>
      <w:r>
        <w:rPr>
          <w:rFonts w:cs="Arial"/>
          <w:szCs w:val="20"/>
          <w:u w:val="single"/>
        </w:rPr>
        <w:t xml:space="preserve"> to </w:t>
      </w:r>
      <w:r w:rsidRPr="00AD4D99">
        <w:rPr>
          <w:rFonts w:cs="Arial"/>
          <w:szCs w:val="20"/>
          <w:u w:val="single"/>
        </w:rPr>
        <w:t>“TEN”</w:t>
      </w:r>
      <w:r>
        <w:rPr>
          <w:rFonts w:cs="Arial"/>
          <w:szCs w:val="20"/>
          <w:u w:val="single"/>
        </w:rPr>
        <w:t xml:space="preserve"> (Standard)</w:t>
      </w:r>
      <w:r w:rsidRPr="00AD4D99">
        <w:rPr>
          <w:rFonts w:cs="Arial"/>
          <w:szCs w:val="20"/>
          <w:u w:val="single"/>
        </w:rPr>
        <w:t xml:space="preserve"> </w:t>
      </w:r>
      <w:r>
        <w:rPr>
          <w:rFonts w:cs="Arial"/>
          <w:szCs w:val="20"/>
          <w:u w:val="single"/>
        </w:rPr>
        <w:t>domain:</w:t>
      </w:r>
    </w:p>
    <w:p w14:paraId="738675AB" w14:textId="77777777" w:rsidR="00445711" w:rsidRPr="00AD4D99" w:rsidRDefault="00445711" w:rsidP="00445711">
      <w:pPr>
        <w:numPr>
          <w:ilvl w:val="2"/>
          <w:numId w:val="44"/>
        </w:numPr>
        <w:spacing w:after="200" w:line="276" w:lineRule="auto"/>
        <w:rPr>
          <w:rFonts w:cs="Arial"/>
          <w:szCs w:val="20"/>
          <w:u w:val="single"/>
        </w:rPr>
      </w:pPr>
      <w:r w:rsidRPr="00AD4D99">
        <w:rPr>
          <w:rFonts w:cs="Arial"/>
          <w:color w:val="595959" w:themeColor="text1" w:themeTint="A6"/>
          <w:szCs w:val="20"/>
        </w:rPr>
        <w:t xml:space="preserve">After getting the server desktop click on Start </w:t>
      </w:r>
      <w:r w:rsidRPr="00AD4D99">
        <w:sym w:font="Wingdings" w:char="F0E0"/>
      </w:r>
      <w:r w:rsidRPr="00AD4D99">
        <w:rPr>
          <w:rFonts w:cs="Arial"/>
          <w:color w:val="595959" w:themeColor="text1" w:themeTint="A6"/>
          <w:szCs w:val="20"/>
        </w:rPr>
        <w:t xml:space="preserve"> run </w:t>
      </w:r>
      <w:r w:rsidRPr="00AD4D99">
        <w:sym w:font="Wingdings" w:char="F0E0"/>
      </w:r>
      <w:r w:rsidRPr="00AD4D99">
        <w:rPr>
          <w:rFonts w:cs="Arial"/>
          <w:color w:val="595959" w:themeColor="text1" w:themeTint="A6"/>
          <w:szCs w:val="20"/>
        </w:rPr>
        <w:t xml:space="preserve"> </w:t>
      </w:r>
      <w:proofErr w:type="spellStart"/>
      <w:r w:rsidRPr="00AD4D99">
        <w:rPr>
          <w:rFonts w:cs="Arial"/>
          <w:color w:val="595959" w:themeColor="text1" w:themeTint="A6"/>
          <w:szCs w:val="20"/>
        </w:rPr>
        <w:t>dsa.msc</w:t>
      </w:r>
      <w:proofErr w:type="spellEnd"/>
      <w:r w:rsidRPr="00AD4D99">
        <w:rPr>
          <w:rFonts w:cs="Arial"/>
          <w:color w:val="595959" w:themeColor="text1" w:themeTint="A6"/>
          <w:szCs w:val="20"/>
        </w:rPr>
        <w:t xml:space="preserve">.  Now, you will get your “Active Directory and Computers” dialogue box </w:t>
      </w:r>
      <w:r w:rsidRPr="00AD4D99">
        <w:sym w:font="Wingdings" w:char="F0E0"/>
      </w:r>
      <w:r w:rsidRPr="00AD4D99">
        <w:rPr>
          <w:rFonts w:cs="Arial"/>
          <w:color w:val="595959" w:themeColor="text1" w:themeTint="A6"/>
          <w:szCs w:val="20"/>
        </w:rPr>
        <w:t xml:space="preserve"> Expand “ten.thomsonreuters.com” side menu </w:t>
      </w:r>
      <w:r w:rsidRPr="00AD4D99">
        <w:sym w:font="Wingdings" w:char="F0E0"/>
      </w:r>
      <w:r w:rsidRPr="00AD4D99">
        <w:rPr>
          <w:rFonts w:cs="Arial"/>
          <w:color w:val="595959" w:themeColor="text1" w:themeTint="A6"/>
          <w:szCs w:val="20"/>
        </w:rPr>
        <w:t xml:space="preserve"> MSP01 </w:t>
      </w:r>
      <w:r w:rsidRPr="00AD4D99">
        <w:sym w:font="Wingdings" w:char="F0E0"/>
      </w:r>
      <w:r w:rsidRPr="00AD4D99">
        <w:rPr>
          <w:rFonts w:cs="Arial"/>
          <w:color w:val="595959" w:themeColor="text1" w:themeTint="A6"/>
          <w:szCs w:val="20"/>
        </w:rPr>
        <w:t xml:space="preserve"> Servers </w:t>
      </w:r>
      <w:r w:rsidRPr="00AD4D99">
        <w:sym w:font="Wingdings" w:char="F0E0"/>
      </w:r>
      <w:r w:rsidRPr="00AD4D99">
        <w:rPr>
          <w:rFonts w:cs="Arial"/>
          <w:color w:val="595959" w:themeColor="text1" w:themeTint="A6"/>
          <w:szCs w:val="20"/>
        </w:rPr>
        <w:t xml:space="preserve"> NAS</w:t>
      </w:r>
    </w:p>
    <w:p w14:paraId="085D18B6" w14:textId="77777777" w:rsidR="00445711" w:rsidRPr="00AD4D99" w:rsidRDefault="00445711" w:rsidP="00445711">
      <w:pPr>
        <w:jc w:val="both"/>
        <w:rPr>
          <w:rFonts w:cs="Arial"/>
          <w:color w:val="595959" w:themeColor="text1" w:themeTint="A6"/>
          <w:szCs w:val="20"/>
        </w:rPr>
      </w:pPr>
    </w:p>
    <w:p w14:paraId="7689ADB2" w14:textId="77777777" w:rsidR="00445711" w:rsidRDefault="00445711" w:rsidP="00445711">
      <w:pPr>
        <w:pStyle w:val="ListParagraph"/>
        <w:ind w:left="2160"/>
        <w:jc w:val="both"/>
      </w:pPr>
    </w:p>
    <w:p w14:paraId="1AD96C9E" w14:textId="77777777" w:rsidR="00445711" w:rsidRDefault="00445711" w:rsidP="00445711">
      <w:pPr>
        <w:jc w:val="both"/>
      </w:pPr>
    </w:p>
    <w:p w14:paraId="2228B30E" w14:textId="77777777" w:rsidR="00445711" w:rsidRDefault="00445711" w:rsidP="00445711">
      <w:pPr>
        <w:pStyle w:val="ListParagraph"/>
        <w:ind w:left="2160"/>
        <w:jc w:val="both"/>
      </w:pPr>
      <w:r>
        <w:rPr>
          <w:noProof/>
          <w:lang w:val="en-US"/>
        </w:rPr>
        <w:drawing>
          <wp:inline distT="0" distB="0" distL="0" distR="0" wp14:anchorId="2D5A7AAC" wp14:editId="0320DA47">
            <wp:extent cx="3050449" cy="211456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7907" cy="2119738"/>
                    </a:xfrm>
                    <a:prstGeom prst="rect">
                      <a:avLst/>
                    </a:prstGeom>
                    <a:noFill/>
                    <a:ln>
                      <a:noFill/>
                    </a:ln>
                  </pic:spPr>
                </pic:pic>
              </a:graphicData>
            </a:graphic>
          </wp:inline>
        </w:drawing>
      </w:r>
    </w:p>
    <w:p w14:paraId="0E69E8C5" w14:textId="77777777" w:rsidR="00445711" w:rsidRPr="00AD4D99" w:rsidRDefault="00445711" w:rsidP="00445711">
      <w:pPr>
        <w:pStyle w:val="ListParagraph"/>
        <w:jc w:val="both"/>
      </w:pPr>
    </w:p>
    <w:p w14:paraId="10138863" w14:textId="77777777" w:rsidR="00445711" w:rsidRPr="00AD4D99" w:rsidRDefault="00445711" w:rsidP="00445711">
      <w:pPr>
        <w:pStyle w:val="ListParagraph"/>
        <w:ind w:left="2160"/>
        <w:jc w:val="both"/>
      </w:pPr>
      <w:r>
        <w:rPr>
          <w:noProof/>
          <w:lang w:val="en-US"/>
        </w:rPr>
        <w:drawing>
          <wp:inline distT="0" distB="0" distL="0" distR="0" wp14:anchorId="1E627557" wp14:editId="423C5024">
            <wp:extent cx="3216910" cy="2332083"/>
            <wp:effectExtent l="0" t="0" r="8890" b="508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56639" cy="2360884"/>
                    </a:xfrm>
                    <a:prstGeom prst="rect">
                      <a:avLst/>
                    </a:prstGeom>
                    <a:noFill/>
                    <a:ln>
                      <a:noFill/>
                    </a:ln>
                  </pic:spPr>
                </pic:pic>
              </a:graphicData>
            </a:graphic>
          </wp:inline>
        </w:drawing>
      </w:r>
    </w:p>
    <w:p w14:paraId="586407FE" w14:textId="77777777" w:rsidR="00445711" w:rsidRPr="00AD4D99" w:rsidRDefault="00445711" w:rsidP="00445711">
      <w:pPr>
        <w:jc w:val="both"/>
      </w:pPr>
    </w:p>
    <w:p w14:paraId="109386CC" w14:textId="77777777" w:rsidR="00445711" w:rsidRPr="007870A1" w:rsidRDefault="00445711" w:rsidP="00445711">
      <w:pPr>
        <w:numPr>
          <w:ilvl w:val="2"/>
          <w:numId w:val="44"/>
        </w:numPr>
        <w:spacing w:after="200" w:line="276" w:lineRule="auto"/>
        <w:rPr>
          <w:rFonts w:cs="Arial"/>
          <w:color w:val="595959" w:themeColor="text1" w:themeTint="A6"/>
          <w:szCs w:val="20"/>
        </w:rPr>
      </w:pPr>
      <w:r w:rsidRPr="007870A1">
        <w:rPr>
          <w:rFonts w:cs="Arial"/>
          <w:color w:val="595959" w:themeColor="text1" w:themeTint="A6"/>
          <w:szCs w:val="20"/>
        </w:rPr>
        <w:t xml:space="preserve">Right click on NAS </w:t>
      </w:r>
      <w:r w:rsidRPr="007870A1">
        <w:rPr>
          <w:rFonts w:cs="Arial"/>
          <w:color w:val="595959" w:themeColor="text1" w:themeTint="A6"/>
          <w:szCs w:val="20"/>
        </w:rPr>
        <w:sym w:font="Wingdings" w:char="F0E0"/>
      </w:r>
      <w:r w:rsidRPr="007870A1">
        <w:rPr>
          <w:rFonts w:cs="Arial"/>
          <w:color w:val="595959" w:themeColor="text1" w:themeTint="A6"/>
          <w:szCs w:val="20"/>
        </w:rPr>
        <w:t xml:space="preserve"> new </w:t>
      </w:r>
      <w:r w:rsidRPr="007870A1">
        <w:rPr>
          <w:rFonts w:cs="Arial"/>
          <w:color w:val="595959" w:themeColor="text1" w:themeTint="A6"/>
          <w:szCs w:val="20"/>
        </w:rPr>
        <w:sym w:font="Wingdings" w:char="F0E0"/>
      </w:r>
      <w:r w:rsidRPr="007870A1">
        <w:rPr>
          <w:rFonts w:cs="Arial"/>
          <w:color w:val="595959" w:themeColor="text1" w:themeTint="A6"/>
          <w:szCs w:val="20"/>
        </w:rPr>
        <w:t xml:space="preserve"> computer </w:t>
      </w:r>
      <w:r w:rsidRPr="007870A1">
        <w:rPr>
          <w:rFonts w:cs="Arial"/>
          <w:color w:val="595959" w:themeColor="text1" w:themeTint="A6"/>
          <w:szCs w:val="20"/>
        </w:rPr>
        <w:sym w:font="Wingdings" w:char="F0E0"/>
      </w:r>
      <w:r w:rsidRPr="007870A1">
        <w:rPr>
          <w:rFonts w:cs="Arial"/>
          <w:color w:val="595959" w:themeColor="text1" w:themeTint="A6"/>
          <w:szCs w:val="20"/>
        </w:rPr>
        <w:t xml:space="preserve"> Give your </w:t>
      </w:r>
      <w:proofErr w:type="spellStart"/>
      <w:r w:rsidRPr="007870A1">
        <w:rPr>
          <w:rFonts w:cs="Arial"/>
          <w:color w:val="595959" w:themeColor="text1" w:themeTint="A6"/>
          <w:szCs w:val="20"/>
        </w:rPr>
        <w:t>VFiler</w:t>
      </w:r>
      <w:proofErr w:type="spellEnd"/>
      <w:r w:rsidRPr="007870A1">
        <w:rPr>
          <w:rFonts w:cs="Arial"/>
          <w:color w:val="595959" w:themeColor="text1" w:themeTint="A6"/>
          <w:szCs w:val="20"/>
        </w:rPr>
        <w:t xml:space="preserve"> or Filer name </w:t>
      </w:r>
      <w:r w:rsidRPr="007870A1">
        <w:rPr>
          <w:rFonts w:cs="Arial"/>
          <w:color w:val="595959" w:themeColor="text1" w:themeTint="A6"/>
          <w:szCs w:val="20"/>
        </w:rPr>
        <w:sym w:font="Wingdings" w:char="F0E0"/>
      </w:r>
      <w:r w:rsidRPr="007870A1">
        <w:rPr>
          <w:rFonts w:cs="Arial"/>
          <w:color w:val="595959" w:themeColor="text1" w:themeTint="A6"/>
          <w:szCs w:val="20"/>
        </w:rPr>
        <w:t xml:space="preserve"> next.</w:t>
      </w:r>
    </w:p>
    <w:p w14:paraId="06A70CB1" w14:textId="77777777" w:rsidR="00445711" w:rsidRDefault="00445711" w:rsidP="00445711">
      <w:pPr>
        <w:spacing w:after="200" w:line="276" w:lineRule="auto"/>
        <w:ind w:left="2160"/>
        <w:rPr>
          <w:rFonts w:cs="Arial"/>
          <w:color w:val="595959" w:themeColor="text1" w:themeTint="A6"/>
          <w:szCs w:val="20"/>
        </w:rPr>
      </w:pPr>
      <w:r w:rsidRPr="007870A1">
        <w:rPr>
          <w:rFonts w:cs="Arial"/>
          <w:color w:val="595959" w:themeColor="text1" w:themeTint="A6"/>
          <w:szCs w:val="20"/>
        </w:rPr>
        <w:t>(Please follow same TLR procedure screen shot for “New Object – Computer” creation)</w:t>
      </w:r>
    </w:p>
    <w:p w14:paraId="519E87D7" w14:textId="77777777" w:rsidR="00445711" w:rsidRPr="00CA12E2" w:rsidRDefault="00445711" w:rsidP="00445711">
      <w:pPr>
        <w:numPr>
          <w:ilvl w:val="2"/>
          <w:numId w:val="44"/>
        </w:numPr>
        <w:spacing w:after="200" w:line="276" w:lineRule="auto"/>
        <w:rPr>
          <w:rFonts w:cs="Arial"/>
          <w:color w:val="595959" w:themeColor="text1" w:themeTint="A6"/>
          <w:szCs w:val="20"/>
        </w:rPr>
      </w:pPr>
      <w:r w:rsidRPr="00AD4D99">
        <w:rPr>
          <w:rFonts w:cs="Arial"/>
          <w:color w:val="595959" w:themeColor="text1" w:themeTint="A6"/>
          <w:szCs w:val="20"/>
        </w:rPr>
        <w:t xml:space="preserve">After adding the </w:t>
      </w:r>
      <w:proofErr w:type="spellStart"/>
      <w:r w:rsidRPr="00AD4D99">
        <w:rPr>
          <w:rFonts w:cs="Arial"/>
          <w:color w:val="595959" w:themeColor="text1" w:themeTint="A6"/>
          <w:szCs w:val="20"/>
        </w:rPr>
        <w:t>VFiler</w:t>
      </w:r>
      <w:proofErr w:type="spellEnd"/>
      <w:r w:rsidRPr="00AD4D99">
        <w:rPr>
          <w:rFonts w:cs="Arial"/>
          <w:color w:val="595959" w:themeColor="text1" w:themeTint="A6"/>
          <w:szCs w:val="20"/>
        </w:rPr>
        <w:t xml:space="preserve"> to respective AD, need to setup the CIFS from the </w:t>
      </w:r>
      <w:proofErr w:type="spellStart"/>
      <w:r w:rsidRPr="00AD4D99">
        <w:rPr>
          <w:rFonts w:cs="Arial"/>
          <w:color w:val="595959" w:themeColor="text1" w:themeTint="A6"/>
          <w:szCs w:val="20"/>
        </w:rPr>
        <w:t>vfiler</w:t>
      </w:r>
      <w:proofErr w:type="spellEnd"/>
      <w:r w:rsidRPr="00AD4D99">
        <w:rPr>
          <w:rFonts w:cs="Arial"/>
          <w:color w:val="595959" w:themeColor="text1" w:themeTint="A6"/>
          <w:szCs w:val="20"/>
        </w:rPr>
        <w:t xml:space="preserve"> (CLI) </w:t>
      </w:r>
    </w:p>
    <w:p w14:paraId="49CE1D05" w14:textId="77777777" w:rsidR="00445711" w:rsidRPr="00D55A53" w:rsidRDefault="00445711" w:rsidP="00445711">
      <w:pPr>
        <w:numPr>
          <w:ilvl w:val="1"/>
          <w:numId w:val="44"/>
        </w:numPr>
        <w:spacing w:after="200" w:line="276" w:lineRule="auto"/>
        <w:rPr>
          <w:rFonts w:cs="Arial"/>
          <w:szCs w:val="20"/>
          <w:u w:val="single"/>
        </w:rPr>
      </w:pPr>
      <w:r>
        <w:rPr>
          <w:rFonts w:cs="Arial"/>
          <w:szCs w:val="20"/>
          <w:u w:val="single"/>
        </w:rPr>
        <w:t xml:space="preserve">Procedure to add to </w:t>
      </w:r>
      <w:r w:rsidRPr="00D55A53">
        <w:rPr>
          <w:rFonts w:cs="Arial"/>
          <w:szCs w:val="20"/>
          <w:u w:val="single"/>
        </w:rPr>
        <w:t>“MGMT” domain:</w:t>
      </w:r>
    </w:p>
    <w:p w14:paraId="033C2176" w14:textId="77777777" w:rsidR="00445711" w:rsidRPr="00D55A53" w:rsidRDefault="00445711" w:rsidP="00445711">
      <w:pPr>
        <w:numPr>
          <w:ilvl w:val="2"/>
          <w:numId w:val="44"/>
        </w:numPr>
        <w:spacing w:after="200" w:line="276" w:lineRule="auto"/>
        <w:rPr>
          <w:rFonts w:cs="Arial"/>
          <w:color w:val="595959" w:themeColor="text1" w:themeTint="A6"/>
          <w:szCs w:val="20"/>
        </w:rPr>
      </w:pPr>
      <w:r w:rsidRPr="00D55A53">
        <w:rPr>
          <w:rFonts w:cs="Arial"/>
          <w:color w:val="595959" w:themeColor="text1" w:themeTint="A6"/>
          <w:szCs w:val="20"/>
        </w:rPr>
        <w:t xml:space="preserve">Login to MGMT Citrix Jump </w:t>
      </w:r>
      <w:proofErr w:type="gramStart"/>
      <w:r w:rsidRPr="00D55A53">
        <w:rPr>
          <w:rFonts w:cs="Arial"/>
          <w:color w:val="595959" w:themeColor="text1" w:themeTint="A6"/>
          <w:szCs w:val="20"/>
        </w:rPr>
        <w:t xml:space="preserve">box </w:t>
      </w:r>
      <w:r>
        <w:rPr>
          <w:rFonts w:cs="Arial"/>
          <w:color w:val="595959" w:themeColor="text1" w:themeTint="A6"/>
          <w:szCs w:val="20"/>
        </w:rPr>
        <w:t xml:space="preserve"> using</w:t>
      </w:r>
      <w:proofErr w:type="gramEnd"/>
      <w:r>
        <w:rPr>
          <w:rFonts w:cs="Arial"/>
          <w:color w:val="595959" w:themeColor="text1" w:themeTint="A6"/>
          <w:szCs w:val="20"/>
        </w:rPr>
        <w:t xml:space="preserve"> your MGMT\m account</w:t>
      </w:r>
    </w:p>
    <w:p w14:paraId="34DC5AC6" w14:textId="77777777" w:rsidR="00445711" w:rsidRPr="00CA12E2" w:rsidRDefault="008001AF" w:rsidP="00445711">
      <w:pPr>
        <w:spacing w:after="200" w:line="276" w:lineRule="auto"/>
        <w:ind w:left="2160"/>
        <w:rPr>
          <w:rFonts w:cs="Arial"/>
          <w:color w:val="1F4E79" w:themeColor="accent1" w:themeShade="80"/>
          <w:szCs w:val="20"/>
        </w:rPr>
      </w:pPr>
      <w:hyperlink r:id="rId131" w:history="1">
        <w:r w:rsidR="00445711" w:rsidRPr="00D55A53">
          <w:rPr>
            <w:rFonts w:cs="Arial"/>
            <w:color w:val="1F4E79" w:themeColor="accent1" w:themeShade="80"/>
            <w:szCs w:val="20"/>
          </w:rPr>
          <w:t>https://eg.mgmtcitrix.thomsonreuters.com/Citrix/XenApp/auth/login.aspx?CTX_FromLoggedoutPage=1</w:t>
        </w:r>
      </w:hyperlink>
    </w:p>
    <w:p w14:paraId="04932C89" w14:textId="77777777" w:rsidR="00445711" w:rsidRPr="00D55A53" w:rsidRDefault="00445711" w:rsidP="00445711">
      <w:pPr>
        <w:spacing w:after="200" w:line="276" w:lineRule="auto"/>
        <w:ind w:left="2160"/>
        <w:rPr>
          <w:rFonts w:cs="Arial"/>
          <w:color w:val="595959" w:themeColor="text1" w:themeTint="A6"/>
          <w:szCs w:val="20"/>
        </w:rPr>
      </w:pPr>
      <w:r w:rsidRPr="00D55A53">
        <w:rPr>
          <w:rFonts w:cs="Arial"/>
          <w:noProof/>
          <w:color w:val="595959" w:themeColor="text1" w:themeTint="A6"/>
          <w:szCs w:val="20"/>
          <w:lang w:val="en-US" w:eastAsia="en-US"/>
        </w:rPr>
        <w:drawing>
          <wp:inline distT="0" distB="0" distL="0" distR="0" wp14:anchorId="1EDB5523" wp14:editId="5F5DF44F">
            <wp:extent cx="2515415" cy="1080226"/>
            <wp:effectExtent l="0" t="0" r="0" b="120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72838" cy="1104886"/>
                    </a:xfrm>
                    <a:prstGeom prst="rect">
                      <a:avLst/>
                    </a:prstGeom>
                    <a:noFill/>
                    <a:ln>
                      <a:noFill/>
                    </a:ln>
                  </pic:spPr>
                </pic:pic>
              </a:graphicData>
            </a:graphic>
          </wp:inline>
        </w:drawing>
      </w:r>
    </w:p>
    <w:p w14:paraId="1D203CA4" w14:textId="77777777" w:rsidR="00445711" w:rsidRPr="00CA12E2" w:rsidRDefault="00445711" w:rsidP="00445711">
      <w:pPr>
        <w:numPr>
          <w:ilvl w:val="2"/>
          <w:numId w:val="44"/>
        </w:numPr>
        <w:spacing w:after="200" w:line="276" w:lineRule="auto"/>
        <w:rPr>
          <w:rFonts w:cs="Arial"/>
          <w:color w:val="595959" w:themeColor="text1" w:themeTint="A6"/>
          <w:szCs w:val="20"/>
        </w:rPr>
      </w:pPr>
      <w:r w:rsidRPr="00D55A53">
        <w:rPr>
          <w:rFonts w:cs="Arial"/>
          <w:color w:val="595959" w:themeColor="text1" w:themeTint="A6"/>
          <w:szCs w:val="20"/>
        </w:rPr>
        <w:lastRenderedPageBreak/>
        <w:t xml:space="preserve">In Applications menu, select the “Active Directory Users and Computers” and get the dialogue box. </w:t>
      </w:r>
    </w:p>
    <w:p w14:paraId="78C3343E" w14:textId="77777777" w:rsidR="00445711" w:rsidRPr="00D55A53" w:rsidRDefault="00445711" w:rsidP="00445711">
      <w:pPr>
        <w:spacing w:after="200" w:line="276" w:lineRule="auto"/>
        <w:ind w:left="2160"/>
        <w:rPr>
          <w:rFonts w:cs="Arial"/>
          <w:color w:val="595959" w:themeColor="text1" w:themeTint="A6"/>
          <w:szCs w:val="20"/>
        </w:rPr>
      </w:pPr>
      <w:r w:rsidRPr="00D55A53">
        <w:rPr>
          <w:rFonts w:cs="Arial"/>
          <w:noProof/>
          <w:color w:val="595959" w:themeColor="text1" w:themeTint="A6"/>
          <w:szCs w:val="20"/>
          <w:lang w:val="en-US" w:eastAsia="en-US"/>
        </w:rPr>
        <w:drawing>
          <wp:inline distT="0" distB="0" distL="0" distR="0" wp14:anchorId="32725750" wp14:editId="678C5F04">
            <wp:extent cx="2440849" cy="2513811"/>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67776" cy="2541543"/>
                    </a:xfrm>
                    <a:prstGeom prst="rect">
                      <a:avLst/>
                    </a:prstGeom>
                    <a:noFill/>
                    <a:ln>
                      <a:noFill/>
                    </a:ln>
                  </pic:spPr>
                </pic:pic>
              </a:graphicData>
            </a:graphic>
          </wp:inline>
        </w:drawing>
      </w:r>
    </w:p>
    <w:p w14:paraId="73B83877" w14:textId="77777777" w:rsidR="00445711" w:rsidRPr="00CA12E2" w:rsidRDefault="00445711" w:rsidP="00445711">
      <w:pPr>
        <w:numPr>
          <w:ilvl w:val="2"/>
          <w:numId w:val="44"/>
        </w:numPr>
        <w:spacing w:after="200" w:line="276" w:lineRule="auto"/>
        <w:rPr>
          <w:rFonts w:cs="Arial"/>
          <w:color w:val="595959" w:themeColor="text1" w:themeTint="A6"/>
          <w:szCs w:val="20"/>
        </w:rPr>
      </w:pPr>
      <w:r w:rsidRPr="00D55A53">
        <w:rPr>
          <w:rFonts w:cs="Arial"/>
          <w:color w:val="595959" w:themeColor="text1" w:themeTint="A6"/>
          <w:szCs w:val="20"/>
        </w:rPr>
        <w:t xml:space="preserve">Now, you will get your “Active Directory User and Computers “ </w:t>
      </w:r>
      <w:r w:rsidRPr="00D55A53">
        <w:rPr>
          <w:rFonts w:cs="Arial"/>
          <w:color w:val="595959" w:themeColor="text1" w:themeTint="A6"/>
          <w:szCs w:val="20"/>
        </w:rPr>
        <w:sym w:font="Wingdings" w:char="F0E0"/>
      </w:r>
      <w:r w:rsidRPr="00D55A53">
        <w:rPr>
          <w:rFonts w:cs="Arial"/>
          <w:color w:val="595959" w:themeColor="text1" w:themeTint="A6"/>
          <w:szCs w:val="20"/>
        </w:rPr>
        <w:t xml:space="preserve"> Expand the “mgmt.tlrg.com” </w:t>
      </w:r>
      <w:r w:rsidRPr="00D55A53">
        <w:rPr>
          <w:rFonts w:cs="Arial"/>
          <w:color w:val="595959" w:themeColor="text1" w:themeTint="A6"/>
          <w:szCs w:val="20"/>
        </w:rPr>
        <w:sym w:font="Wingdings" w:char="F0E0"/>
      </w:r>
      <w:r w:rsidRPr="00D55A53">
        <w:rPr>
          <w:rFonts w:cs="Arial"/>
          <w:color w:val="595959" w:themeColor="text1" w:themeTint="A6"/>
          <w:szCs w:val="20"/>
        </w:rPr>
        <w:t xml:space="preserve"> West-</w:t>
      </w:r>
      <w:proofErr w:type="spellStart"/>
      <w:r w:rsidRPr="00D55A53">
        <w:rPr>
          <w:rFonts w:cs="Arial"/>
          <w:color w:val="595959" w:themeColor="text1" w:themeTint="A6"/>
          <w:szCs w:val="20"/>
        </w:rPr>
        <w:t>TLRCorp</w:t>
      </w:r>
      <w:proofErr w:type="spellEnd"/>
      <w:r w:rsidRPr="00D55A53">
        <w:rPr>
          <w:rFonts w:cs="Arial"/>
          <w:color w:val="595959" w:themeColor="text1" w:themeTint="A6"/>
          <w:szCs w:val="20"/>
        </w:rPr>
        <w:t xml:space="preserve"> </w:t>
      </w:r>
      <w:r w:rsidRPr="00D55A53">
        <w:rPr>
          <w:rFonts w:cs="Arial"/>
          <w:color w:val="595959" w:themeColor="text1" w:themeTint="A6"/>
          <w:szCs w:val="20"/>
        </w:rPr>
        <w:sym w:font="Wingdings" w:char="F0E0"/>
      </w:r>
      <w:r w:rsidRPr="00D55A53">
        <w:rPr>
          <w:rFonts w:cs="Arial"/>
          <w:color w:val="595959" w:themeColor="text1" w:themeTint="A6"/>
          <w:szCs w:val="20"/>
        </w:rPr>
        <w:t xml:space="preserve"> Storage </w:t>
      </w:r>
      <w:r w:rsidRPr="00D55A53">
        <w:rPr>
          <w:rFonts w:cs="Arial"/>
          <w:color w:val="595959" w:themeColor="text1" w:themeTint="A6"/>
          <w:szCs w:val="20"/>
        </w:rPr>
        <w:sym w:font="Wingdings" w:char="F0E0"/>
      </w:r>
      <w:r w:rsidRPr="00D55A53">
        <w:rPr>
          <w:rFonts w:cs="Arial"/>
          <w:color w:val="595959" w:themeColor="text1" w:themeTint="A6"/>
          <w:szCs w:val="20"/>
        </w:rPr>
        <w:t xml:space="preserve"> NAS</w:t>
      </w:r>
    </w:p>
    <w:p w14:paraId="7D5B1680" w14:textId="77777777" w:rsidR="00445711" w:rsidRPr="00CA12E2" w:rsidRDefault="00445711" w:rsidP="00445711">
      <w:pPr>
        <w:numPr>
          <w:ilvl w:val="2"/>
          <w:numId w:val="44"/>
        </w:numPr>
        <w:spacing w:after="200" w:line="276" w:lineRule="auto"/>
        <w:rPr>
          <w:rFonts w:cs="Arial"/>
          <w:color w:val="595959" w:themeColor="text1" w:themeTint="A6"/>
          <w:szCs w:val="20"/>
        </w:rPr>
      </w:pPr>
      <w:r w:rsidRPr="00D55A53">
        <w:rPr>
          <w:rFonts w:cs="Arial"/>
          <w:color w:val="595959" w:themeColor="text1" w:themeTint="A6"/>
          <w:szCs w:val="20"/>
        </w:rPr>
        <w:t xml:space="preserve">Right click on NAS </w:t>
      </w:r>
      <w:r w:rsidRPr="00D55A53">
        <w:rPr>
          <w:rFonts w:cs="Arial"/>
          <w:color w:val="595959" w:themeColor="text1" w:themeTint="A6"/>
          <w:szCs w:val="20"/>
        </w:rPr>
        <w:sym w:font="Wingdings" w:char="F0E0"/>
      </w:r>
      <w:r w:rsidRPr="00D55A53">
        <w:rPr>
          <w:rFonts w:cs="Arial"/>
          <w:color w:val="595959" w:themeColor="text1" w:themeTint="A6"/>
          <w:szCs w:val="20"/>
        </w:rPr>
        <w:t xml:space="preserve"> new </w:t>
      </w:r>
      <w:r w:rsidRPr="00D55A53">
        <w:rPr>
          <w:rFonts w:cs="Arial"/>
          <w:color w:val="595959" w:themeColor="text1" w:themeTint="A6"/>
          <w:szCs w:val="20"/>
        </w:rPr>
        <w:sym w:font="Wingdings" w:char="F0E0"/>
      </w:r>
      <w:r w:rsidRPr="00D55A53">
        <w:rPr>
          <w:rFonts w:cs="Arial"/>
          <w:color w:val="595959" w:themeColor="text1" w:themeTint="A6"/>
          <w:szCs w:val="20"/>
        </w:rPr>
        <w:t xml:space="preserve"> computer </w:t>
      </w:r>
      <w:r w:rsidRPr="00D55A53">
        <w:rPr>
          <w:rFonts w:cs="Arial"/>
          <w:color w:val="595959" w:themeColor="text1" w:themeTint="A6"/>
          <w:szCs w:val="20"/>
        </w:rPr>
        <w:sym w:font="Wingdings" w:char="F0E0"/>
      </w:r>
      <w:r w:rsidRPr="00D55A53">
        <w:rPr>
          <w:rFonts w:cs="Arial"/>
          <w:color w:val="595959" w:themeColor="text1" w:themeTint="A6"/>
          <w:szCs w:val="20"/>
        </w:rPr>
        <w:t xml:space="preserve"> Give your </w:t>
      </w:r>
      <w:proofErr w:type="spellStart"/>
      <w:r>
        <w:rPr>
          <w:rFonts w:cs="Arial"/>
          <w:color w:val="595959" w:themeColor="text1" w:themeTint="A6"/>
          <w:szCs w:val="20"/>
        </w:rPr>
        <w:t>v</w:t>
      </w:r>
      <w:r w:rsidRPr="00D55A53">
        <w:rPr>
          <w:rFonts w:cs="Arial"/>
          <w:color w:val="595959" w:themeColor="text1" w:themeTint="A6"/>
          <w:szCs w:val="20"/>
        </w:rPr>
        <w:t>filer</w:t>
      </w:r>
      <w:proofErr w:type="spellEnd"/>
      <w:r w:rsidRPr="00D55A53">
        <w:rPr>
          <w:rFonts w:cs="Arial"/>
          <w:color w:val="595959" w:themeColor="text1" w:themeTint="A6"/>
          <w:szCs w:val="20"/>
        </w:rPr>
        <w:t xml:space="preserve"> name </w:t>
      </w:r>
      <w:r w:rsidRPr="00D55A53">
        <w:rPr>
          <w:rFonts w:cs="Arial"/>
          <w:color w:val="595959" w:themeColor="text1" w:themeTint="A6"/>
          <w:szCs w:val="20"/>
        </w:rPr>
        <w:sym w:font="Wingdings" w:char="F0E0"/>
      </w:r>
      <w:r w:rsidRPr="00D55A53">
        <w:rPr>
          <w:rFonts w:cs="Arial"/>
          <w:color w:val="595959" w:themeColor="text1" w:themeTint="A6"/>
          <w:szCs w:val="20"/>
        </w:rPr>
        <w:t xml:space="preserve"> next</w:t>
      </w:r>
    </w:p>
    <w:p w14:paraId="2A7B34A5" w14:textId="77777777" w:rsidR="00445711" w:rsidRPr="00D55A53" w:rsidRDefault="00445711" w:rsidP="00445711">
      <w:pPr>
        <w:spacing w:after="200" w:line="276" w:lineRule="auto"/>
        <w:ind w:left="2160"/>
        <w:rPr>
          <w:rFonts w:cs="Arial"/>
          <w:color w:val="595959" w:themeColor="text1" w:themeTint="A6"/>
          <w:szCs w:val="20"/>
        </w:rPr>
      </w:pPr>
      <w:r w:rsidRPr="00D55A53">
        <w:rPr>
          <w:rFonts w:cs="Arial"/>
          <w:noProof/>
          <w:color w:val="595959" w:themeColor="text1" w:themeTint="A6"/>
          <w:szCs w:val="20"/>
          <w:lang w:val="en-US" w:eastAsia="en-US"/>
        </w:rPr>
        <w:drawing>
          <wp:inline distT="0" distB="0" distL="0" distR="0" wp14:anchorId="0F261D2F" wp14:editId="443A49CC">
            <wp:extent cx="2212249" cy="1857562"/>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21045" cy="1864948"/>
                    </a:xfrm>
                    <a:prstGeom prst="rect">
                      <a:avLst/>
                    </a:prstGeom>
                    <a:noFill/>
                    <a:ln>
                      <a:noFill/>
                    </a:ln>
                  </pic:spPr>
                </pic:pic>
              </a:graphicData>
            </a:graphic>
          </wp:inline>
        </w:drawing>
      </w:r>
    </w:p>
    <w:p w14:paraId="539F796E" w14:textId="77777777" w:rsidR="00445711" w:rsidRPr="00CA12E2" w:rsidRDefault="00445711" w:rsidP="00445711">
      <w:pPr>
        <w:numPr>
          <w:ilvl w:val="2"/>
          <w:numId w:val="44"/>
        </w:numPr>
        <w:spacing w:after="200" w:line="276" w:lineRule="auto"/>
        <w:rPr>
          <w:rFonts w:cs="Arial"/>
          <w:color w:val="595959" w:themeColor="text1" w:themeTint="A6"/>
          <w:szCs w:val="20"/>
        </w:rPr>
      </w:pPr>
      <w:r w:rsidRPr="00D55A53">
        <w:rPr>
          <w:rFonts w:cs="Arial"/>
          <w:color w:val="595959" w:themeColor="text1" w:themeTint="A6"/>
          <w:szCs w:val="20"/>
        </w:rPr>
        <w:t>After adding t</w:t>
      </w:r>
      <w:r>
        <w:rPr>
          <w:rFonts w:cs="Arial"/>
          <w:color w:val="595959" w:themeColor="text1" w:themeTint="A6"/>
          <w:szCs w:val="20"/>
        </w:rPr>
        <w:t xml:space="preserve">he </w:t>
      </w:r>
      <w:proofErr w:type="spellStart"/>
      <w:r>
        <w:rPr>
          <w:rFonts w:cs="Arial"/>
          <w:color w:val="595959" w:themeColor="text1" w:themeTint="A6"/>
          <w:szCs w:val="20"/>
        </w:rPr>
        <w:t>vf</w:t>
      </w:r>
      <w:r w:rsidRPr="00D55A53">
        <w:rPr>
          <w:rFonts w:cs="Arial"/>
          <w:color w:val="595959" w:themeColor="text1" w:themeTint="A6"/>
          <w:szCs w:val="20"/>
        </w:rPr>
        <w:t>iler</w:t>
      </w:r>
      <w:proofErr w:type="spellEnd"/>
      <w:r w:rsidRPr="00D55A53">
        <w:rPr>
          <w:rFonts w:cs="Arial"/>
          <w:color w:val="595959" w:themeColor="text1" w:themeTint="A6"/>
          <w:szCs w:val="20"/>
        </w:rPr>
        <w:t xml:space="preserve"> to respective AD, need to setup the CIFS from the </w:t>
      </w:r>
      <w:proofErr w:type="spellStart"/>
      <w:r w:rsidRPr="00D55A53">
        <w:rPr>
          <w:rFonts w:cs="Arial"/>
          <w:color w:val="595959" w:themeColor="text1" w:themeTint="A6"/>
          <w:szCs w:val="20"/>
        </w:rPr>
        <w:t>vfiler</w:t>
      </w:r>
      <w:proofErr w:type="spellEnd"/>
      <w:r w:rsidRPr="00D55A53">
        <w:rPr>
          <w:rFonts w:cs="Arial"/>
          <w:color w:val="595959" w:themeColor="text1" w:themeTint="A6"/>
          <w:szCs w:val="20"/>
        </w:rPr>
        <w:t xml:space="preserve"> (CLI), please follow the steps as above mentioned. </w:t>
      </w:r>
    </w:p>
    <w:p w14:paraId="2802427C" w14:textId="77777777" w:rsidR="00445711" w:rsidRPr="00D55A53" w:rsidRDefault="00445711" w:rsidP="00445711">
      <w:pPr>
        <w:numPr>
          <w:ilvl w:val="0"/>
          <w:numId w:val="44"/>
        </w:numPr>
        <w:spacing w:after="200" w:line="276" w:lineRule="auto"/>
        <w:rPr>
          <w:rFonts w:cs="Arial"/>
          <w:color w:val="595959" w:themeColor="text1" w:themeTint="A6"/>
          <w:szCs w:val="20"/>
        </w:rPr>
      </w:pPr>
      <w:r>
        <w:rPr>
          <w:rFonts w:cs="Arial"/>
          <w:color w:val="595959" w:themeColor="text1" w:themeTint="A6"/>
          <w:szCs w:val="20"/>
        </w:rPr>
        <w:t>Login to the physical filer to complete the CIFS setup</w:t>
      </w:r>
    </w:p>
    <w:p w14:paraId="79BD5A7F" w14:textId="77777777" w:rsidR="00445711" w:rsidRPr="00D55A53" w:rsidRDefault="00445711" w:rsidP="00445711">
      <w:pPr>
        <w:spacing w:after="200" w:line="276" w:lineRule="auto"/>
        <w:ind w:left="720"/>
        <w:rPr>
          <w:rFonts w:cs="Arial"/>
          <w:szCs w:val="20"/>
        </w:rPr>
      </w:pPr>
      <w:proofErr w:type="spellStart"/>
      <w:r w:rsidRPr="00D55A53">
        <w:rPr>
          <w:rFonts w:cs="Arial"/>
          <w:szCs w:val="20"/>
        </w:rPr>
        <w:t>ssh</w:t>
      </w:r>
      <w:proofErr w:type="spellEnd"/>
      <w:r w:rsidRPr="00D55A53">
        <w:rPr>
          <w:rFonts w:cs="Arial"/>
          <w:szCs w:val="20"/>
        </w:rPr>
        <w:t xml:space="preserve"> </w:t>
      </w:r>
      <w:r>
        <w:rPr>
          <w:rFonts w:cs="Arial"/>
          <w:szCs w:val="20"/>
        </w:rPr>
        <w:t>&lt;physical filer&gt;</w:t>
      </w:r>
    </w:p>
    <w:p w14:paraId="7045B6F7" w14:textId="77777777" w:rsidR="00445711" w:rsidRPr="00D55A53" w:rsidRDefault="00445711" w:rsidP="00445711">
      <w:pPr>
        <w:spacing w:after="200" w:line="276" w:lineRule="auto"/>
        <w:ind w:left="720"/>
        <w:rPr>
          <w:rFonts w:cs="Arial"/>
          <w:szCs w:val="20"/>
        </w:rPr>
      </w:pPr>
      <w:r>
        <w:rPr>
          <w:rFonts w:cs="Arial"/>
          <w:szCs w:val="20"/>
        </w:rPr>
        <w:t>&lt;physical filer&gt;</w:t>
      </w:r>
      <w:r w:rsidRPr="00D55A53">
        <w:rPr>
          <w:rFonts w:cs="Arial"/>
          <w:szCs w:val="20"/>
        </w:rPr>
        <w:t>&gt;</w:t>
      </w:r>
      <w:proofErr w:type="spellStart"/>
      <w:r w:rsidRPr="00D55A53">
        <w:rPr>
          <w:rFonts w:cs="Arial"/>
          <w:szCs w:val="20"/>
        </w:rPr>
        <w:t>vfiler</w:t>
      </w:r>
      <w:proofErr w:type="spellEnd"/>
      <w:r w:rsidRPr="00D55A53">
        <w:rPr>
          <w:rFonts w:cs="Arial"/>
          <w:szCs w:val="20"/>
        </w:rPr>
        <w:t xml:space="preserve"> context </w:t>
      </w:r>
      <w:r>
        <w:rPr>
          <w:rFonts w:cs="Arial"/>
          <w:szCs w:val="20"/>
        </w:rPr>
        <w:t>&lt;</w:t>
      </w:r>
      <w:proofErr w:type="spellStart"/>
      <w:r>
        <w:rPr>
          <w:rFonts w:cs="Arial"/>
          <w:szCs w:val="20"/>
        </w:rPr>
        <w:t>vfiler</w:t>
      </w:r>
      <w:proofErr w:type="spellEnd"/>
      <w:r>
        <w:rPr>
          <w:rFonts w:cs="Arial"/>
          <w:szCs w:val="20"/>
        </w:rPr>
        <w:t xml:space="preserve"> name&gt;</w:t>
      </w:r>
    </w:p>
    <w:p w14:paraId="3D89133F" w14:textId="77777777" w:rsidR="00445711" w:rsidRPr="00D55A53" w:rsidRDefault="00445711" w:rsidP="00445711">
      <w:pPr>
        <w:spacing w:after="200" w:line="276" w:lineRule="auto"/>
        <w:ind w:left="720"/>
        <w:rPr>
          <w:rFonts w:cs="Arial"/>
          <w:szCs w:val="20"/>
        </w:rPr>
      </w:pPr>
      <w:r>
        <w:rPr>
          <w:rFonts w:cs="Arial"/>
          <w:szCs w:val="20"/>
        </w:rPr>
        <w:t>&lt;</w:t>
      </w:r>
      <w:proofErr w:type="spellStart"/>
      <w:r>
        <w:rPr>
          <w:rFonts w:cs="Arial"/>
          <w:szCs w:val="20"/>
        </w:rPr>
        <w:t>vfiler</w:t>
      </w:r>
      <w:proofErr w:type="spellEnd"/>
      <w:r>
        <w:rPr>
          <w:rFonts w:cs="Arial"/>
          <w:szCs w:val="20"/>
        </w:rPr>
        <w:t xml:space="preserve"> name&gt;</w:t>
      </w:r>
      <w:r w:rsidRPr="00D55A53">
        <w:rPr>
          <w:rFonts w:cs="Arial"/>
          <w:szCs w:val="20"/>
        </w:rPr>
        <w:t>@</w:t>
      </w:r>
      <w:r>
        <w:rPr>
          <w:rFonts w:cs="Arial"/>
          <w:szCs w:val="20"/>
        </w:rPr>
        <w:t>&lt;physical filer&gt;</w:t>
      </w:r>
      <w:r w:rsidRPr="00D55A53">
        <w:rPr>
          <w:rFonts w:cs="Arial"/>
          <w:szCs w:val="20"/>
        </w:rPr>
        <w:t>&gt;</w:t>
      </w:r>
      <w:proofErr w:type="spellStart"/>
      <w:r w:rsidRPr="00D55A53">
        <w:rPr>
          <w:rFonts w:cs="Arial"/>
          <w:szCs w:val="20"/>
        </w:rPr>
        <w:t>cifs</w:t>
      </w:r>
      <w:proofErr w:type="spellEnd"/>
      <w:r w:rsidRPr="00D55A53">
        <w:rPr>
          <w:rFonts w:cs="Arial"/>
          <w:szCs w:val="20"/>
        </w:rPr>
        <w:t xml:space="preserve"> setup</w:t>
      </w:r>
    </w:p>
    <w:p w14:paraId="4EB438EB" w14:textId="77777777" w:rsidR="00445711" w:rsidRDefault="00445711" w:rsidP="00445711">
      <w:pPr>
        <w:pStyle w:val="ListParagraph"/>
        <w:jc w:val="both"/>
      </w:pPr>
      <w:r>
        <w:t>Example:</w:t>
      </w:r>
    </w:p>
    <w:p w14:paraId="72F871D3" w14:textId="77777777" w:rsidR="00445711" w:rsidRPr="00D55A53" w:rsidRDefault="00445711" w:rsidP="00445711">
      <w:pPr>
        <w:spacing w:after="200" w:line="276" w:lineRule="auto"/>
        <w:ind w:left="720"/>
        <w:rPr>
          <w:rFonts w:cs="Arial"/>
          <w:szCs w:val="20"/>
        </w:rPr>
      </w:pPr>
      <w:proofErr w:type="spellStart"/>
      <w:r w:rsidRPr="00D55A53">
        <w:rPr>
          <w:rFonts w:cs="Arial"/>
          <w:szCs w:val="20"/>
        </w:rPr>
        <w:t>ssh</w:t>
      </w:r>
      <w:proofErr w:type="spellEnd"/>
      <w:r w:rsidRPr="00D55A53">
        <w:rPr>
          <w:rFonts w:cs="Arial"/>
          <w:szCs w:val="20"/>
        </w:rPr>
        <w:t xml:space="preserve"> fr-naslowep-u02</w:t>
      </w:r>
    </w:p>
    <w:p w14:paraId="40339F6B" w14:textId="77777777" w:rsidR="00445711" w:rsidRPr="00D55A53" w:rsidRDefault="00445711" w:rsidP="00445711">
      <w:pPr>
        <w:spacing w:after="200" w:line="276" w:lineRule="auto"/>
        <w:ind w:left="720"/>
        <w:rPr>
          <w:rFonts w:cs="Arial"/>
          <w:szCs w:val="20"/>
        </w:rPr>
      </w:pPr>
      <w:r w:rsidRPr="00D55A53">
        <w:rPr>
          <w:rFonts w:cs="Arial"/>
          <w:szCs w:val="20"/>
        </w:rPr>
        <w:t>fr-naslowep-u02 &gt;</w:t>
      </w:r>
      <w:proofErr w:type="spellStart"/>
      <w:r w:rsidRPr="00D55A53">
        <w:rPr>
          <w:rFonts w:cs="Arial"/>
          <w:szCs w:val="20"/>
        </w:rPr>
        <w:t>vfiler</w:t>
      </w:r>
      <w:proofErr w:type="spellEnd"/>
      <w:r w:rsidRPr="00D55A53">
        <w:rPr>
          <w:rFonts w:cs="Arial"/>
          <w:szCs w:val="20"/>
        </w:rPr>
        <w:t xml:space="preserve"> context prod-ecom-u0187</w:t>
      </w:r>
    </w:p>
    <w:p w14:paraId="177797C7" w14:textId="77777777" w:rsidR="00445711" w:rsidRPr="00D55A53" w:rsidRDefault="00445711" w:rsidP="00445711">
      <w:pPr>
        <w:spacing w:after="200" w:line="276" w:lineRule="auto"/>
        <w:ind w:left="720"/>
        <w:rPr>
          <w:rFonts w:cs="Arial"/>
          <w:szCs w:val="20"/>
        </w:rPr>
      </w:pPr>
      <w:r w:rsidRPr="00D55A53">
        <w:rPr>
          <w:rFonts w:cs="Arial"/>
          <w:szCs w:val="20"/>
        </w:rPr>
        <w:lastRenderedPageBreak/>
        <w:t>prod-ecom-u0187@fr-naslowep-u02&gt;</w:t>
      </w:r>
      <w:proofErr w:type="spellStart"/>
      <w:r w:rsidRPr="00D55A53">
        <w:rPr>
          <w:rFonts w:cs="Arial"/>
          <w:szCs w:val="20"/>
        </w:rPr>
        <w:t>cifs</w:t>
      </w:r>
      <w:proofErr w:type="spellEnd"/>
      <w:r w:rsidRPr="00D55A53">
        <w:rPr>
          <w:rFonts w:cs="Arial"/>
          <w:szCs w:val="20"/>
        </w:rPr>
        <w:t xml:space="preserve"> setup</w:t>
      </w:r>
    </w:p>
    <w:p w14:paraId="620660D8" w14:textId="77777777" w:rsidR="00445711" w:rsidRPr="00D55A53" w:rsidRDefault="00445711" w:rsidP="00445711">
      <w:pPr>
        <w:numPr>
          <w:ilvl w:val="0"/>
          <w:numId w:val="44"/>
        </w:numPr>
        <w:spacing w:after="200" w:line="276" w:lineRule="auto"/>
        <w:rPr>
          <w:rFonts w:cs="Arial"/>
          <w:color w:val="595959" w:themeColor="text1" w:themeTint="A6"/>
          <w:szCs w:val="20"/>
        </w:rPr>
      </w:pPr>
      <w:r>
        <w:rPr>
          <w:rFonts w:cs="Arial"/>
          <w:color w:val="595959" w:themeColor="text1" w:themeTint="A6"/>
          <w:szCs w:val="20"/>
        </w:rPr>
        <w:t>Input the details as requested:</w:t>
      </w:r>
    </w:p>
    <w:p w14:paraId="29BE171C" w14:textId="77777777" w:rsidR="00445711" w:rsidRPr="00D55A53" w:rsidRDefault="00445711" w:rsidP="00445711">
      <w:pPr>
        <w:ind w:left="360"/>
        <w:jc w:val="both"/>
        <w:rPr>
          <w:rFonts w:cs="Arial"/>
          <w:sz w:val="16"/>
          <w:szCs w:val="16"/>
        </w:rPr>
      </w:pPr>
    </w:p>
    <w:p w14:paraId="7C896270" w14:textId="77777777" w:rsidR="00445711" w:rsidRPr="00D55A53" w:rsidRDefault="00445711" w:rsidP="00445711">
      <w:pPr>
        <w:ind w:left="1440"/>
        <w:rPr>
          <w:rFonts w:cs="Arial"/>
          <w:sz w:val="16"/>
          <w:szCs w:val="16"/>
        </w:rPr>
      </w:pPr>
      <w:r w:rsidRPr="00D55A53">
        <w:rPr>
          <w:rFonts w:cs="Arial"/>
          <w:sz w:val="16"/>
          <w:szCs w:val="16"/>
        </w:rPr>
        <w:t>This process will enable CIFS access to the filer from a Windows(R) system.</w:t>
      </w:r>
    </w:p>
    <w:p w14:paraId="3D9257A7" w14:textId="77777777" w:rsidR="00445711" w:rsidRPr="00D55A53" w:rsidRDefault="00445711" w:rsidP="00445711">
      <w:pPr>
        <w:ind w:left="1440"/>
        <w:rPr>
          <w:rFonts w:cs="Arial"/>
          <w:sz w:val="16"/>
          <w:szCs w:val="16"/>
        </w:rPr>
      </w:pPr>
      <w:r w:rsidRPr="00D55A53">
        <w:rPr>
          <w:rFonts w:cs="Arial"/>
          <w:sz w:val="16"/>
          <w:szCs w:val="16"/>
        </w:rPr>
        <w:t>Use "?" for help at any prompt and Ctrl-C to exit without committing changes.</w:t>
      </w:r>
    </w:p>
    <w:p w14:paraId="323969FA" w14:textId="77777777" w:rsidR="00445711" w:rsidRPr="00D55A53" w:rsidRDefault="00445711" w:rsidP="00445711">
      <w:pPr>
        <w:ind w:left="1440"/>
        <w:rPr>
          <w:rFonts w:cs="Arial"/>
          <w:sz w:val="16"/>
          <w:szCs w:val="16"/>
        </w:rPr>
      </w:pPr>
    </w:p>
    <w:p w14:paraId="5FA35A29" w14:textId="77777777" w:rsidR="00445711" w:rsidRPr="00D55A53" w:rsidRDefault="00445711" w:rsidP="00445711">
      <w:pPr>
        <w:ind w:left="1440"/>
        <w:rPr>
          <w:rFonts w:cs="Arial"/>
          <w:sz w:val="16"/>
          <w:szCs w:val="16"/>
        </w:rPr>
      </w:pPr>
      <w:r w:rsidRPr="00D55A53">
        <w:rPr>
          <w:rFonts w:cs="Arial"/>
          <w:sz w:val="16"/>
          <w:szCs w:val="16"/>
        </w:rPr>
        <w:t xml:space="preserve">        Your filer does not have WINS configured and is visible only to</w:t>
      </w:r>
    </w:p>
    <w:p w14:paraId="18C6B588" w14:textId="77777777" w:rsidR="00445711" w:rsidRPr="00D55A53" w:rsidRDefault="00445711" w:rsidP="00445711">
      <w:pPr>
        <w:ind w:left="1440"/>
        <w:rPr>
          <w:rFonts w:cs="Arial"/>
          <w:sz w:val="16"/>
          <w:szCs w:val="16"/>
        </w:rPr>
      </w:pPr>
      <w:r w:rsidRPr="00D55A53">
        <w:rPr>
          <w:rFonts w:cs="Arial"/>
          <w:sz w:val="16"/>
          <w:szCs w:val="16"/>
        </w:rPr>
        <w:t xml:space="preserve">        clients on the same subnet.</w:t>
      </w:r>
    </w:p>
    <w:p w14:paraId="1A2EE5B2" w14:textId="77777777" w:rsidR="00445711" w:rsidRPr="00D55A53" w:rsidRDefault="00445711" w:rsidP="00445711">
      <w:pPr>
        <w:ind w:left="1440"/>
        <w:rPr>
          <w:rFonts w:cs="Arial"/>
          <w:sz w:val="16"/>
          <w:szCs w:val="16"/>
        </w:rPr>
      </w:pPr>
      <w:r w:rsidRPr="00D55A53">
        <w:rPr>
          <w:rFonts w:cs="Arial"/>
          <w:sz w:val="16"/>
          <w:szCs w:val="16"/>
        </w:rPr>
        <w:sym w:font="Wingdings" w:char="F0E0"/>
      </w:r>
      <w:r w:rsidRPr="00D55A53">
        <w:rPr>
          <w:rFonts w:cs="Arial"/>
          <w:b/>
          <w:color w:val="FF0000"/>
          <w:sz w:val="16"/>
          <w:szCs w:val="16"/>
        </w:rPr>
        <w:t xml:space="preserve">Do you want to make the system visible via </w:t>
      </w:r>
      <w:proofErr w:type="gramStart"/>
      <w:r w:rsidRPr="00D55A53">
        <w:rPr>
          <w:rFonts w:cs="Arial"/>
          <w:b/>
          <w:color w:val="FF0000"/>
          <w:sz w:val="16"/>
          <w:szCs w:val="16"/>
        </w:rPr>
        <w:t>WINS?:</w:t>
      </w:r>
      <w:proofErr w:type="gramEnd"/>
      <w:r w:rsidRPr="00D55A53">
        <w:rPr>
          <w:rFonts w:cs="Arial"/>
          <w:b/>
          <w:sz w:val="16"/>
          <w:szCs w:val="16"/>
        </w:rPr>
        <w:t>enter</w:t>
      </w:r>
    </w:p>
    <w:p w14:paraId="142E957D" w14:textId="77777777" w:rsidR="00445711" w:rsidRPr="00D55A53" w:rsidRDefault="00445711" w:rsidP="00445711">
      <w:pPr>
        <w:ind w:left="1440"/>
        <w:rPr>
          <w:rFonts w:cs="Arial"/>
          <w:sz w:val="16"/>
          <w:szCs w:val="16"/>
        </w:rPr>
      </w:pPr>
      <w:r w:rsidRPr="00D55A53">
        <w:rPr>
          <w:rFonts w:cs="Arial"/>
          <w:sz w:val="16"/>
          <w:szCs w:val="16"/>
        </w:rPr>
        <w:t>A filer can be configured for multiprotocol access, or as an NTFS-only</w:t>
      </w:r>
    </w:p>
    <w:p w14:paraId="5A299C3F" w14:textId="77777777" w:rsidR="00445711" w:rsidRPr="00D55A53" w:rsidRDefault="00445711" w:rsidP="00445711">
      <w:pPr>
        <w:ind w:left="1440"/>
        <w:rPr>
          <w:rFonts w:cs="Arial"/>
          <w:sz w:val="16"/>
          <w:szCs w:val="16"/>
        </w:rPr>
      </w:pPr>
      <w:r w:rsidRPr="00D55A53">
        <w:rPr>
          <w:rFonts w:cs="Arial"/>
          <w:sz w:val="16"/>
          <w:szCs w:val="16"/>
        </w:rPr>
        <w:t xml:space="preserve">        filer. Since multiple protocols are currently licensed on this filer,</w:t>
      </w:r>
    </w:p>
    <w:p w14:paraId="095C13CD" w14:textId="77777777" w:rsidR="00445711" w:rsidRPr="00D55A53" w:rsidRDefault="00445711" w:rsidP="00445711">
      <w:pPr>
        <w:ind w:left="1440"/>
        <w:rPr>
          <w:rFonts w:cs="Arial"/>
          <w:sz w:val="16"/>
          <w:szCs w:val="16"/>
        </w:rPr>
      </w:pPr>
      <w:r w:rsidRPr="00D55A53">
        <w:rPr>
          <w:rFonts w:cs="Arial"/>
          <w:sz w:val="16"/>
          <w:szCs w:val="16"/>
        </w:rPr>
        <w:t xml:space="preserve">        we recommend that you configure this filer as a multiprotocol filer</w:t>
      </w:r>
    </w:p>
    <w:p w14:paraId="2C705D11" w14:textId="77777777" w:rsidR="00445711" w:rsidRPr="00D55A53" w:rsidRDefault="00445711" w:rsidP="00445711">
      <w:pPr>
        <w:ind w:left="1440"/>
        <w:rPr>
          <w:rFonts w:cs="Arial"/>
          <w:sz w:val="16"/>
          <w:szCs w:val="16"/>
        </w:rPr>
      </w:pPr>
      <w:r w:rsidRPr="00D55A53">
        <w:rPr>
          <w:rFonts w:cs="Arial"/>
          <w:sz w:val="16"/>
          <w:szCs w:val="16"/>
        </w:rPr>
        <w:t xml:space="preserve">(1) Multiprotocol filer </w:t>
      </w:r>
      <w:r w:rsidRPr="00D55A53">
        <w:rPr>
          <w:rFonts w:cs="Arial"/>
          <w:sz w:val="16"/>
          <w:szCs w:val="16"/>
        </w:rPr>
        <w:tab/>
        <w:t>– A logical partition of N/W and storage resources in Data ONTAP.</w:t>
      </w:r>
    </w:p>
    <w:p w14:paraId="6DAF147D" w14:textId="77777777" w:rsidR="00445711" w:rsidRPr="00D55A53" w:rsidRDefault="00445711" w:rsidP="00445711">
      <w:pPr>
        <w:ind w:left="1440"/>
        <w:rPr>
          <w:rFonts w:cs="Arial"/>
          <w:sz w:val="16"/>
          <w:szCs w:val="16"/>
        </w:rPr>
      </w:pPr>
      <w:r w:rsidRPr="00D55A53">
        <w:rPr>
          <w:rFonts w:cs="Arial"/>
          <w:sz w:val="16"/>
          <w:szCs w:val="16"/>
        </w:rPr>
        <w:t xml:space="preserve">(2) NTFS-only filer </w:t>
      </w:r>
      <w:r w:rsidRPr="00D55A53">
        <w:rPr>
          <w:rFonts w:cs="Arial"/>
          <w:sz w:val="16"/>
          <w:szCs w:val="16"/>
        </w:rPr>
        <w:tab/>
        <w:t xml:space="preserve">– A logical partition for Windows only. </w:t>
      </w:r>
    </w:p>
    <w:p w14:paraId="70B1EBE7" w14:textId="77777777" w:rsidR="00445711" w:rsidRPr="00D55A53" w:rsidRDefault="00445711" w:rsidP="00445711">
      <w:pPr>
        <w:ind w:left="1440"/>
        <w:rPr>
          <w:rFonts w:cs="Arial"/>
          <w:sz w:val="16"/>
          <w:szCs w:val="16"/>
        </w:rPr>
      </w:pPr>
      <w:r w:rsidRPr="00D55A53">
        <w:rPr>
          <w:rFonts w:cs="Arial"/>
          <w:sz w:val="16"/>
          <w:szCs w:val="16"/>
        </w:rPr>
        <w:tab/>
      </w:r>
      <w:r w:rsidRPr="00D55A53">
        <w:rPr>
          <w:rFonts w:cs="Arial"/>
          <w:sz w:val="16"/>
          <w:szCs w:val="16"/>
        </w:rPr>
        <w:tab/>
      </w:r>
      <w:r w:rsidRPr="00D55A53">
        <w:rPr>
          <w:rFonts w:cs="Arial"/>
          <w:sz w:val="16"/>
          <w:szCs w:val="16"/>
        </w:rPr>
        <w:tab/>
        <w:t xml:space="preserve">Which option/type of </w:t>
      </w:r>
      <w:proofErr w:type="spellStart"/>
      <w:r w:rsidRPr="00D55A53">
        <w:rPr>
          <w:rFonts w:cs="Arial"/>
          <w:sz w:val="16"/>
          <w:szCs w:val="16"/>
        </w:rPr>
        <w:t>VFiler</w:t>
      </w:r>
      <w:proofErr w:type="spellEnd"/>
      <w:r w:rsidRPr="00D55A53">
        <w:rPr>
          <w:rFonts w:cs="Arial"/>
          <w:sz w:val="16"/>
          <w:szCs w:val="16"/>
        </w:rPr>
        <w:t xml:space="preserve"> required, please select the respective </w:t>
      </w:r>
    </w:p>
    <w:p w14:paraId="74B3FDB8" w14:textId="77777777" w:rsidR="00445711" w:rsidRPr="00D55A53" w:rsidRDefault="00445711" w:rsidP="00445711">
      <w:pPr>
        <w:ind w:left="1440"/>
        <w:rPr>
          <w:rFonts w:cs="Arial"/>
          <w:sz w:val="16"/>
          <w:szCs w:val="16"/>
        </w:rPr>
      </w:pPr>
      <w:r w:rsidRPr="00D55A53">
        <w:rPr>
          <w:rFonts w:cs="Arial"/>
          <w:sz w:val="16"/>
          <w:szCs w:val="16"/>
        </w:rPr>
        <w:t xml:space="preserve">number. </w:t>
      </w:r>
    </w:p>
    <w:p w14:paraId="38195EFA" w14:textId="77777777" w:rsidR="00445711" w:rsidRPr="00D55A53" w:rsidRDefault="00445711" w:rsidP="00445711">
      <w:pPr>
        <w:ind w:left="1440"/>
        <w:rPr>
          <w:rFonts w:cs="Arial"/>
          <w:sz w:val="16"/>
          <w:szCs w:val="16"/>
        </w:rPr>
      </w:pPr>
      <w:r w:rsidRPr="00D55A53">
        <w:rPr>
          <w:rFonts w:cs="Arial"/>
          <w:sz w:val="16"/>
          <w:szCs w:val="16"/>
        </w:rPr>
        <w:sym w:font="Wingdings" w:char="F0E0"/>
      </w:r>
      <w:r w:rsidRPr="00D55A53">
        <w:rPr>
          <w:rFonts w:cs="Arial"/>
          <w:b/>
          <w:color w:val="FF0000"/>
          <w:sz w:val="16"/>
          <w:szCs w:val="16"/>
        </w:rPr>
        <w:t>Selection (1-2)? [1</w:t>
      </w:r>
      <w:proofErr w:type="gramStart"/>
      <w:r w:rsidRPr="00D55A53">
        <w:rPr>
          <w:rFonts w:cs="Arial"/>
          <w:b/>
          <w:color w:val="FF0000"/>
          <w:sz w:val="16"/>
          <w:szCs w:val="16"/>
        </w:rPr>
        <w:t>]:</w:t>
      </w:r>
      <w:r w:rsidRPr="00D55A53">
        <w:rPr>
          <w:rFonts w:cs="Arial"/>
          <w:b/>
          <w:sz w:val="16"/>
          <w:szCs w:val="16"/>
        </w:rPr>
        <w:t>enter</w:t>
      </w:r>
      <w:proofErr w:type="gramEnd"/>
    </w:p>
    <w:p w14:paraId="405D5C49" w14:textId="77777777" w:rsidR="00445711" w:rsidRPr="00D55A53" w:rsidRDefault="00445711" w:rsidP="00445711">
      <w:pPr>
        <w:ind w:left="1440"/>
        <w:rPr>
          <w:rFonts w:cs="Arial"/>
          <w:sz w:val="16"/>
          <w:szCs w:val="16"/>
        </w:rPr>
      </w:pPr>
      <w:r w:rsidRPr="00D55A53">
        <w:rPr>
          <w:rFonts w:cs="Arial"/>
          <w:sz w:val="16"/>
          <w:szCs w:val="16"/>
        </w:rPr>
        <w:t>The default name for this CIFS server is 'PROD-ECOM-U0187'.</w:t>
      </w:r>
    </w:p>
    <w:p w14:paraId="58AA3097" w14:textId="77777777" w:rsidR="00445711" w:rsidRPr="00D55A53" w:rsidRDefault="00445711" w:rsidP="00445711">
      <w:pPr>
        <w:ind w:left="1440"/>
        <w:rPr>
          <w:rFonts w:cs="Arial"/>
          <w:sz w:val="16"/>
          <w:szCs w:val="16"/>
        </w:rPr>
      </w:pPr>
      <w:r w:rsidRPr="00D55A53">
        <w:rPr>
          <w:rFonts w:cs="Arial"/>
          <w:sz w:val="16"/>
          <w:szCs w:val="16"/>
        </w:rPr>
        <w:sym w:font="Wingdings" w:char="F0E0"/>
      </w:r>
      <w:r w:rsidRPr="00D55A53">
        <w:rPr>
          <w:rFonts w:cs="Arial"/>
          <w:b/>
          <w:color w:val="FF0000"/>
          <w:sz w:val="16"/>
          <w:szCs w:val="16"/>
        </w:rPr>
        <w:t>Would you like to change this name? [n</w:t>
      </w:r>
      <w:proofErr w:type="gramStart"/>
      <w:r w:rsidRPr="00D55A53">
        <w:rPr>
          <w:rFonts w:cs="Arial"/>
          <w:b/>
          <w:color w:val="FF0000"/>
          <w:sz w:val="16"/>
          <w:szCs w:val="16"/>
        </w:rPr>
        <w:t>]:</w:t>
      </w:r>
      <w:r w:rsidRPr="00D55A53">
        <w:rPr>
          <w:rFonts w:cs="Arial"/>
          <w:b/>
          <w:sz w:val="16"/>
          <w:szCs w:val="16"/>
        </w:rPr>
        <w:t>enter</w:t>
      </w:r>
      <w:proofErr w:type="gramEnd"/>
    </w:p>
    <w:p w14:paraId="1416E30E" w14:textId="77777777" w:rsidR="00445711" w:rsidRPr="00D55A53" w:rsidRDefault="00445711" w:rsidP="00445711">
      <w:pPr>
        <w:ind w:left="1440"/>
        <w:rPr>
          <w:rFonts w:cs="Arial"/>
          <w:sz w:val="16"/>
          <w:szCs w:val="16"/>
        </w:rPr>
      </w:pPr>
      <w:r w:rsidRPr="00D55A53">
        <w:rPr>
          <w:rFonts w:cs="Arial"/>
          <w:sz w:val="16"/>
          <w:szCs w:val="16"/>
        </w:rPr>
        <w:t>Data ONTAP CIFS services support four styles of user authentication.</w:t>
      </w:r>
    </w:p>
    <w:p w14:paraId="4D114D87" w14:textId="77777777" w:rsidR="00445711" w:rsidRPr="00D55A53" w:rsidRDefault="00445711" w:rsidP="00445711">
      <w:pPr>
        <w:ind w:left="1440"/>
        <w:rPr>
          <w:rFonts w:cs="Arial"/>
          <w:sz w:val="16"/>
          <w:szCs w:val="16"/>
        </w:rPr>
      </w:pPr>
      <w:r w:rsidRPr="00D55A53">
        <w:rPr>
          <w:rFonts w:cs="Arial"/>
          <w:sz w:val="16"/>
          <w:szCs w:val="16"/>
        </w:rPr>
        <w:t xml:space="preserve">        Choose the one from the list below that best suits your situation. </w:t>
      </w:r>
    </w:p>
    <w:p w14:paraId="2BD80BC9" w14:textId="77777777" w:rsidR="00445711" w:rsidRPr="00D55A53" w:rsidRDefault="00445711" w:rsidP="00445711">
      <w:pPr>
        <w:ind w:left="1440"/>
        <w:rPr>
          <w:rFonts w:cs="Arial"/>
          <w:sz w:val="16"/>
          <w:szCs w:val="16"/>
        </w:rPr>
      </w:pPr>
      <w:r w:rsidRPr="00D55A53">
        <w:rPr>
          <w:rFonts w:cs="Arial"/>
          <w:sz w:val="16"/>
          <w:szCs w:val="16"/>
        </w:rPr>
        <w:t>(1) Active Directory domain authentication (Active Directory domains only)</w:t>
      </w:r>
    </w:p>
    <w:p w14:paraId="1A48EC66" w14:textId="77777777" w:rsidR="00445711" w:rsidRPr="00D55A53" w:rsidRDefault="00445711" w:rsidP="00445711">
      <w:pPr>
        <w:ind w:left="1440"/>
        <w:rPr>
          <w:rFonts w:cs="Arial"/>
          <w:sz w:val="16"/>
          <w:szCs w:val="16"/>
        </w:rPr>
      </w:pPr>
      <w:r w:rsidRPr="00D55A53">
        <w:rPr>
          <w:rFonts w:cs="Arial"/>
          <w:sz w:val="16"/>
          <w:szCs w:val="16"/>
        </w:rPr>
        <w:t>(2) Windows NT 4 domain authentication (Windows NT or Active Directory domains)</w:t>
      </w:r>
    </w:p>
    <w:p w14:paraId="7AA1B861" w14:textId="77777777" w:rsidR="00445711" w:rsidRPr="00D55A53" w:rsidRDefault="00445711" w:rsidP="00445711">
      <w:pPr>
        <w:ind w:left="1440"/>
        <w:rPr>
          <w:rFonts w:cs="Arial"/>
          <w:sz w:val="16"/>
          <w:szCs w:val="16"/>
        </w:rPr>
      </w:pPr>
      <w:r w:rsidRPr="00D55A53">
        <w:rPr>
          <w:rFonts w:cs="Arial"/>
          <w:sz w:val="16"/>
          <w:szCs w:val="16"/>
        </w:rPr>
        <w:t>(3) Windows Workgroup authentication using the filer's local user accounts</w:t>
      </w:r>
    </w:p>
    <w:p w14:paraId="292B4B57" w14:textId="77777777" w:rsidR="00445711" w:rsidRPr="00D55A53" w:rsidRDefault="00445711" w:rsidP="00445711">
      <w:pPr>
        <w:ind w:left="1440"/>
        <w:rPr>
          <w:rFonts w:cs="Arial"/>
          <w:sz w:val="16"/>
          <w:szCs w:val="16"/>
        </w:rPr>
      </w:pPr>
      <w:r w:rsidRPr="00D55A53">
        <w:rPr>
          <w:rFonts w:cs="Arial"/>
          <w:sz w:val="16"/>
          <w:szCs w:val="16"/>
        </w:rPr>
        <w:t>(4) /</w:t>
      </w:r>
      <w:proofErr w:type="spellStart"/>
      <w:r w:rsidRPr="00D55A53">
        <w:rPr>
          <w:rFonts w:cs="Arial"/>
          <w:sz w:val="16"/>
          <w:szCs w:val="16"/>
        </w:rPr>
        <w:t>etc</w:t>
      </w:r>
      <w:proofErr w:type="spellEnd"/>
      <w:r w:rsidRPr="00D55A53">
        <w:rPr>
          <w:rFonts w:cs="Arial"/>
          <w:sz w:val="16"/>
          <w:szCs w:val="16"/>
        </w:rPr>
        <w:t>/</w:t>
      </w:r>
      <w:proofErr w:type="spellStart"/>
      <w:r w:rsidRPr="00D55A53">
        <w:rPr>
          <w:rFonts w:cs="Arial"/>
          <w:sz w:val="16"/>
          <w:szCs w:val="16"/>
        </w:rPr>
        <w:t>passwd</w:t>
      </w:r>
      <w:proofErr w:type="spellEnd"/>
      <w:r w:rsidRPr="00D55A53">
        <w:rPr>
          <w:rFonts w:cs="Arial"/>
          <w:sz w:val="16"/>
          <w:szCs w:val="16"/>
        </w:rPr>
        <w:t xml:space="preserve"> and/or NIS/LDAP authentication</w:t>
      </w:r>
    </w:p>
    <w:p w14:paraId="7CF603DF" w14:textId="77777777" w:rsidR="00445711" w:rsidRPr="00D55A53" w:rsidRDefault="00445711" w:rsidP="00445711">
      <w:pPr>
        <w:ind w:left="1440"/>
        <w:rPr>
          <w:rFonts w:cs="Arial"/>
          <w:sz w:val="16"/>
          <w:szCs w:val="16"/>
        </w:rPr>
      </w:pPr>
      <w:r w:rsidRPr="00D55A53">
        <w:rPr>
          <w:rFonts w:cs="Arial"/>
          <w:sz w:val="16"/>
          <w:szCs w:val="16"/>
        </w:rPr>
        <w:sym w:font="Wingdings" w:char="F0E0"/>
      </w:r>
      <w:r w:rsidRPr="00D55A53">
        <w:rPr>
          <w:rFonts w:cs="Arial"/>
          <w:b/>
          <w:color w:val="FF0000"/>
          <w:sz w:val="16"/>
          <w:szCs w:val="16"/>
        </w:rPr>
        <w:t>Selection (1-4)? [1</w:t>
      </w:r>
      <w:proofErr w:type="gramStart"/>
      <w:r w:rsidRPr="00D55A53">
        <w:rPr>
          <w:rFonts w:cs="Arial"/>
          <w:b/>
          <w:color w:val="FF0000"/>
          <w:sz w:val="16"/>
          <w:szCs w:val="16"/>
        </w:rPr>
        <w:t>]:</w:t>
      </w:r>
      <w:r w:rsidRPr="00D55A53">
        <w:rPr>
          <w:rFonts w:cs="Arial"/>
          <w:b/>
          <w:sz w:val="16"/>
          <w:szCs w:val="16"/>
        </w:rPr>
        <w:t>enter</w:t>
      </w:r>
      <w:proofErr w:type="gramEnd"/>
    </w:p>
    <w:p w14:paraId="04FF75DB" w14:textId="77777777" w:rsidR="00445711" w:rsidRPr="00D55A53" w:rsidRDefault="00445711" w:rsidP="00445711">
      <w:pPr>
        <w:ind w:left="1440"/>
        <w:rPr>
          <w:rFonts w:cs="Arial"/>
          <w:i/>
          <w:sz w:val="16"/>
          <w:szCs w:val="16"/>
        </w:rPr>
      </w:pPr>
      <w:r w:rsidRPr="00D55A53">
        <w:rPr>
          <w:rFonts w:cs="Arial"/>
          <w:sz w:val="16"/>
          <w:szCs w:val="16"/>
        </w:rPr>
        <w:sym w:font="Wingdings" w:char="F0E0"/>
      </w:r>
      <w:r w:rsidRPr="00D55A53">
        <w:rPr>
          <w:rFonts w:cs="Arial"/>
          <w:b/>
          <w:color w:val="FF0000"/>
          <w:sz w:val="16"/>
          <w:szCs w:val="16"/>
        </w:rPr>
        <w:t>What is the name of the Active Directory domain? [int.westgroup.com]</w:t>
      </w:r>
      <w:r w:rsidRPr="00D55A53">
        <w:rPr>
          <w:rFonts w:cs="Arial"/>
          <w:color w:val="FF0000"/>
          <w:sz w:val="16"/>
          <w:szCs w:val="16"/>
        </w:rPr>
        <w:t>:</w:t>
      </w:r>
      <w:r w:rsidRPr="00D55A53">
        <w:rPr>
          <w:rFonts w:cs="Arial"/>
          <w:sz w:val="16"/>
          <w:szCs w:val="16"/>
        </w:rPr>
        <w:t xml:space="preserve"> </w:t>
      </w:r>
      <w:r w:rsidRPr="00D55A53">
        <w:rPr>
          <w:rFonts w:cs="Arial"/>
          <w:b/>
          <w:sz w:val="16"/>
          <w:szCs w:val="16"/>
        </w:rPr>
        <w:t>int.thomsonreuters.com</w:t>
      </w:r>
      <w:r>
        <w:rPr>
          <w:rFonts w:cs="Arial"/>
          <w:b/>
          <w:sz w:val="16"/>
          <w:szCs w:val="16"/>
        </w:rPr>
        <w:t xml:space="preserve"> </w:t>
      </w:r>
      <w:r w:rsidRPr="00D55A53">
        <w:rPr>
          <w:rFonts w:cs="Arial"/>
          <w:i/>
          <w:sz w:val="16"/>
          <w:szCs w:val="16"/>
        </w:rPr>
        <w:t xml:space="preserve">&lt;- The AD domain where the </w:t>
      </w:r>
      <w:proofErr w:type="spellStart"/>
      <w:r w:rsidRPr="00D55A53">
        <w:rPr>
          <w:rFonts w:cs="Arial"/>
          <w:i/>
          <w:sz w:val="16"/>
          <w:szCs w:val="16"/>
        </w:rPr>
        <w:t>vfiler</w:t>
      </w:r>
      <w:proofErr w:type="spellEnd"/>
      <w:r w:rsidRPr="00D55A53">
        <w:rPr>
          <w:rFonts w:cs="Arial"/>
          <w:i/>
          <w:sz w:val="16"/>
          <w:szCs w:val="16"/>
        </w:rPr>
        <w:t xml:space="preserve"> is being created</w:t>
      </w:r>
    </w:p>
    <w:p w14:paraId="5758FF24" w14:textId="77777777" w:rsidR="00445711" w:rsidRPr="00D55A53" w:rsidRDefault="00445711" w:rsidP="00445711">
      <w:pPr>
        <w:ind w:left="1440"/>
        <w:rPr>
          <w:rFonts w:cs="Arial"/>
          <w:sz w:val="16"/>
          <w:szCs w:val="16"/>
        </w:rPr>
      </w:pPr>
      <w:r w:rsidRPr="00D55A53">
        <w:rPr>
          <w:rFonts w:cs="Arial"/>
          <w:sz w:val="16"/>
          <w:szCs w:val="16"/>
        </w:rPr>
        <w:t xml:space="preserve">        In order to create an Active Directory machine account for the filer,</w:t>
      </w:r>
    </w:p>
    <w:p w14:paraId="0C40E4D8" w14:textId="77777777" w:rsidR="00445711" w:rsidRPr="00D55A53" w:rsidRDefault="00445711" w:rsidP="00445711">
      <w:pPr>
        <w:ind w:left="1440"/>
        <w:rPr>
          <w:rFonts w:cs="Arial"/>
          <w:sz w:val="16"/>
          <w:szCs w:val="16"/>
        </w:rPr>
      </w:pPr>
      <w:r w:rsidRPr="00D55A53">
        <w:rPr>
          <w:rFonts w:cs="Arial"/>
          <w:sz w:val="16"/>
          <w:szCs w:val="16"/>
        </w:rPr>
        <w:t xml:space="preserve">        you must supply the name and password of a Windows account with</w:t>
      </w:r>
    </w:p>
    <w:p w14:paraId="3097E100" w14:textId="77777777" w:rsidR="00445711" w:rsidRPr="00D55A53" w:rsidRDefault="00445711" w:rsidP="00445711">
      <w:pPr>
        <w:ind w:left="1440"/>
        <w:rPr>
          <w:rFonts w:cs="Arial"/>
          <w:sz w:val="16"/>
          <w:szCs w:val="16"/>
        </w:rPr>
      </w:pPr>
      <w:r w:rsidRPr="00D55A53">
        <w:rPr>
          <w:rFonts w:cs="Arial"/>
          <w:sz w:val="16"/>
          <w:szCs w:val="16"/>
        </w:rPr>
        <w:t xml:space="preserve">        sufficient privileges to add computers to the ECOMQC.TLRG.COM </w:t>
      </w:r>
      <w:proofErr w:type="gramStart"/>
      <w:r w:rsidRPr="00D55A53">
        <w:rPr>
          <w:rFonts w:cs="Arial"/>
          <w:sz w:val="16"/>
          <w:szCs w:val="16"/>
        </w:rPr>
        <w:t>domain..</w:t>
      </w:r>
      <w:proofErr w:type="gramEnd"/>
    </w:p>
    <w:p w14:paraId="4D9F8F1F" w14:textId="77777777" w:rsidR="00445711" w:rsidRPr="00D55A53" w:rsidRDefault="00445711" w:rsidP="00445711">
      <w:pPr>
        <w:ind w:left="1440"/>
        <w:rPr>
          <w:rFonts w:cs="Arial"/>
          <w:sz w:val="16"/>
          <w:szCs w:val="16"/>
        </w:rPr>
      </w:pPr>
      <w:r w:rsidRPr="00D55A53">
        <w:rPr>
          <w:rFonts w:cs="Arial"/>
          <w:sz w:val="16"/>
          <w:szCs w:val="16"/>
        </w:rPr>
        <w:sym w:font="Wingdings" w:char="F0E0"/>
      </w:r>
      <w:r w:rsidRPr="00D55A53">
        <w:rPr>
          <w:rFonts w:cs="Arial"/>
          <w:b/>
          <w:color w:val="FF0000"/>
          <w:sz w:val="16"/>
          <w:szCs w:val="16"/>
        </w:rPr>
        <w:t>Enter the name of the Windows user [Administrator@</w:t>
      </w:r>
      <w:r w:rsidRPr="0036364B">
        <w:rPr>
          <w:rFonts w:cs="Arial"/>
          <w:b/>
          <w:color w:val="FF0000"/>
          <w:sz w:val="16"/>
          <w:szCs w:val="16"/>
        </w:rPr>
        <w:t>TENADLDAP.INT.THOMSONREUTERS.COM</w:t>
      </w:r>
      <w:r w:rsidRPr="00D55A53">
        <w:rPr>
          <w:rFonts w:cs="Arial"/>
          <w:color w:val="FF0000"/>
          <w:sz w:val="16"/>
          <w:szCs w:val="16"/>
        </w:rPr>
        <w:t>]:</w:t>
      </w:r>
      <w:r w:rsidRPr="00D55A53">
        <w:rPr>
          <w:rFonts w:cs="Arial"/>
          <w:sz w:val="16"/>
          <w:szCs w:val="16"/>
        </w:rPr>
        <w:t xml:space="preserve"> </w:t>
      </w:r>
      <w:proofErr w:type="spellStart"/>
      <w:r w:rsidRPr="00D55A53">
        <w:rPr>
          <w:rFonts w:cs="Arial"/>
          <w:b/>
          <w:sz w:val="16"/>
          <w:szCs w:val="16"/>
        </w:rPr>
        <w:t>mgmt</w:t>
      </w:r>
      <w:proofErr w:type="spellEnd"/>
      <w:r w:rsidRPr="00D55A53">
        <w:rPr>
          <w:rFonts w:cs="Arial"/>
          <w:b/>
          <w:sz w:val="16"/>
          <w:szCs w:val="16"/>
        </w:rPr>
        <w:t>\</w:t>
      </w:r>
      <w:proofErr w:type="spellStart"/>
      <w:r w:rsidRPr="00D55A53">
        <w:rPr>
          <w:rFonts w:cs="Arial"/>
          <w:b/>
          <w:sz w:val="16"/>
          <w:szCs w:val="16"/>
        </w:rPr>
        <w:t>m</w:t>
      </w:r>
      <w:r>
        <w:rPr>
          <w:rFonts w:cs="Arial"/>
          <w:b/>
          <w:sz w:val="16"/>
          <w:szCs w:val="16"/>
        </w:rPr>
        <w:t>xxxxx</w:t>
      </w:r>
      <w:proofErr w:type="spellEnd"/>
      <w:r>
        <w:rPr>
          <w:rFonts w:cs="Arial"/>
          <w:b/>
          <w:sz w:val="16"/>
          <w:szCs w:val="16"/>
        </w:rPr>
        <w:t xml:space="preserve">  </w:t>
      </w:r>
      <w:r w:rsidRPr="00D55A53">
        <w:rPr>
          <w:rFonts w:cs="Arial"/>
          <w:i/>
          <w:sz w:val="16"/>
          <w:szCs w:val="16"/>
        </w:rPr>
        <w:sym w:font="Wingdings" w:char="F0DF"/>
      </w:r>
      <w:r w:rsidRPr="00D55A53">
        <w:rPr>
          <w:rFonts w:cs="Arial"/>
          <w:i/>
          <w:sz w:val="16"/>
          <w:szCs w:val="16"/>
        </w:rPr>
        <w:t xml:space="preserve"> your </w:t>
      </w:r>
      <w:proofErr w:type="spellStart"/>
      <w:r w:rsidRPr="00D55A53">
        <w:rPr>
          <w:rFonts w:cs="Arial"/>
          <w:i/>
          <w:sz w:val="16"/>
          <w:szCs w:val="16"/>
        </w:rPr>
        <w:t>mgmt</w:t>
      </w:r>
      <w:proofErr w:type="spellEnd"/>
      <w:r w:rsidRPr="00D55A53">
        <w:rPr>
          <w:rFonts w:cs="Arial"/>
          <w:i/>
          <w:sz w:val="16"/>
          <w:szCs w:val="16"/>
        </w:rPr>
        <w:t>\m account</w:t>
      </w:r>
    </w:p>
    <w:p w14:paraId="7D427518" w14:textId="77777777" w:rsidR="00445711" w:rsidRPr="00D55A53" w:rsidRDefault="00445711" w:rsidP="00445711">
      <w:pPr>
        <w:ind w:left="1440"/>
        <w:rPr>
          <w:rFonts w:cs="Arial"/>
          <w:sz w:val="16"/>
          <w:szCs w:val="16"/>
        </w:rPr>
      </w:pPr>
      <w:r w:rsidRPr="00D55A53">
        <w:rPr>
          <w:rFonts w:cs="Arial"/>
          <w:sz w:val="16"/>
          <w:szCs w:val="16"/>
        </w:rPr>
        <w:sym w:font="Wingdings" w:char="F0E0"/>
      </w:r>
      <w:r w:rsidRPr="00D55A53">
        <w:rPr>
          <w:rFonts w:cs="Arial"/>
          <w:b/>
          <w:color w:val="FF0000"/>
          <w:sz w:val="16"/>
          <w:szCs w:val="16"/>
        </w:rPr>
        <w:t>Password for MGMT\</w:t>
      </w:r>
      <w:proofErr w:type="spellStart"/>
      <w:proofErr w:type="gramStart"/>
      <w:r w:rsidRPr="00D55A53">
        <w:rPr>
          <w:rFonts w:cs="Arial"/>
          <w:b/>
          <w:color w:val="FF0000"/>
          <w:sz w:val="16"/>
          <w:szCs w:val="16"/>
        </w:rPr>
        <w:t>m</w:t>
      </w:r>
      <w:r>
        <w:rPr>
          <w:rFonts w:cs="Arial"/>
          <w:b/>
          <w:color w:val="FF0000"/>
          <w:sz w:val="16"/>
          <w:szCs w:val="16"/>
        </w:rPr>
        <w:t>xxxxx</w:t>
      </w:r>
      <w:r w:rsidRPr="00D55A53">
        <w:rPr>
          <w:rFonts w:cs="Arial"/>
          <w:sz w:val="16"/>
          <w:szCs w:val="16"/>
        </w:rPr>
        <w:t>:give</w:t>
      </w:r>
      <w:proofErr w:type="spellEnd"/>
      <w:proofErr w:type="gramEnd"/>
      <w:r w:rsidRPr="00D55A53">
        <w:rPr>
          <w:rFonts w:cs="Arial"/>
          <w:sz w:val="16"/>
          <w:szCs w:val="16"/>
        </w:rPr>
        <w:t xml:space="preserve"> the password</w:t>
      </w:r>
    </w:p>
    <w:p w14:paraId="79931BF1" w14:textId="77777777" w:rsidR="00445711" w:rsidRPr="00D55A53" w:rsidRDefault="00445711" w:rsidP="00445711">
      <w:pPr>
        <w:ind w:left="1440"/>
        <w:rPr>
          <w:rFonts w:cs="Arial"/>
          <w:sz w:val="16"/>
          <w:szCs w:val="16"/>
        </w:rPr>
      </w:pPr>
      <w:r w:rsidRPr="00D55A53">
        <w:rPr>
          <w:rFonts w:cs="Arial"/>
          <w:sz w:val="16"/>
          <w:szCs w:val="16"/>
        </w:rPr>
        <w:t>CIFS - Logged in as MGMT\</w:t>
      </w:r>
      <w:proofErr w:type="spellStart"/>
      <w:r w:rsidRPr="00D55A53">
        <w:rPr>
          <w:rFonts w:cs="Arial"/>
          <w:sz w:val="16"/>
          <w:szCs w:val="16"/>
        </w:rPr>
        <w:t>m</w:t>
      </w:r>
      <w:r>
        <w:rPr>
          <w:rFonts w:cs="Arial"/>
          <w:sz w:val="16"/>
          <w:szCs w:val="16"/>
        </w:rPr>
        <w:t>xxxxx</w:t>
      </w:r>
      <w:proofErr w:type="spellEnd"/>
      <w:r w:rsidRPr="00D55A53">
        <w:rPr>
          <w:rFonts w:cs="Arial"/>
          <w:sz w:val="16"/>
          <w:szCs w:val="16"/>
        </w:rPr>
        <w:t>.</w:t>
      </w:r>
    </w:p>
    <w:p w14:paraId="1BA3E111" w14:textId="77777777" w:rsidR="00445711" w:rsidRPr="00D55A53" w:rsidRDefault="00445711" w:rsidP="00445711">
      <w:pPr>
        <w:ind w:left="1440"/>
        <w:rPr>
          <w:rFonts w:cs="Arial"/>
          <w:sz w:val="16"/>
          <w:szCs w:val="16"/>
        </w:rPr>
      </w:pPr>
      <w:r w:rsidRPr="00D55A53">
        <w:rPr>
          <w:rFonts w:cs="Arial"/>
          <w:sz w:val="16"/>
          <w:szCs w:val="16"/>
        </w:rPr>
        <w:t xml:space="preserve">        This filer does not seem to be a member of any Active Directory Site</w:t>
      </w:r>
    </w:p>
    <w:p w14:paraId="78FE0E08" w14:textId="77777777" w:rsidR="00445711" w:rsidRPr="00D55A53" w:rsidRDefault="00445711" w:rsidP="00445711">
      <w:pPr>
        <w:ind w:left="1440"/>
        <w:rPr>
          <w:rFonts w:cs="Arial"/>
          <w:sz w:val="16"/>
          <w:szCs w:val="16"/>
        </w:rPr>
      </w:pPr>
      <w:r w:rsidRPr="00D55A53">
        <w:rPr>
          <w:rFonts w:cs="Arial"/>
          <w:sz w:val="16"/>
          <w:szCs w:val="16"/>
        </w:rPr>
        <w:t xml:space="preserve">        (see Site definitions using the 'Active Directory Sites and Services'</w:t>
      </w:r>
    </w:p>
    <w:p w14:paraId="456D4656" w14:textId="77777777" w:rsidR="00445711" w:rsidRPr="00D55A53" w:rsidRDefault="00445711" w:rsidP="00445711">
      <w:pPr>
        <w:ind w:left="1440"/>
        <w:rPr>
          <w:rFonts w:cs="Arial"/>
          <w:sz w:val="16"/>
          <w:szCs w:val="16"/>
        </w:rPr>
      </w:pPr>
      <w:r w:rsidRPr="00D55A53">
        <w:rPr>
          <w:rFonts w:cs="Arial"/>
          <w:sz w:val="16"/>
          <w:szCs w:val="16"/>
        </w:rPr>
        <w:t xml:space="preserve">        tool.) CIFS works best in an Active Directory domain when its subnet</w:t>
      </w:r>
    </w:p>
    <w:p w14:paraId="0C302DC8" w14:textId="77777777" w:rsidR="00445711" w:rsidRPr="00D55A53" w:rsidRDefault="00445711" w:rsidP="00445711">
      <w:pPr>
        <w:ind w:left="1440"/>
        <w:rPr>
          <w:rFonts w:cs="Arial"/>
          <w:sz w:val="16"/>
          <w:szCs w:val="16"/>
        </w:rPr>
      </w:pPr>
      <w:r w:rsidRPr="00D55A53">
        <w:rPr>
          <w:rFonts w:cs="Arial"/>
          <w:sz w:val="16"/>
          <w:szCs w:val="16"/>
        </w:rPr>
        <w:t xml:space="preserve">        is part of a defined Site that contains localized domain controllers.</w:t>
      </w:r>
    </w:p>
    <w:p w14:paraId="2F5911A5" w14:textId="77777777" w:rsidR="00445711" w:rsidRPr="00D55A53" w:rsidRDefault="00445711" w:rsidP="00445711">
      <w:pPr>
        <w:ind w:left="1440"/>
        <w:rPr>
          <w:rFonts w:cs="Arial"/>
          <w:sz w:val="16"/>
          <w:szCs w:val="16"/>
        </w:rPr>
      </w:pPr>
      <w:r w:rsidRPr="00D55A53">
        <w:rPr>
          <w:rFonts w:cs="Arial"/>
          <w:sz w:val="16"/>
          <w:szCs w:val="16"/>
        </w:rPr>
        <w:t xml:space="preserve">        Specify how CIFS should treat Active Directory Site information.</w:t>
      </w:r>
    </w:p>
    <w:p w14:paraId="0706C56E" w14:textId="77777777" w:rsidR="00445711" w:rsidRPr="00D55A53" w:rsidRDefault="00445711" w:rsidP="00445711">
      <w:pPr>
        <w:ind w:left="1440"/>
        <w:rPr>
          <w:rFonts w:cs="Arial"/>
          <w:sz w:val="16"/>
          <w:szCs w:val="16"/>
        </w:rPr>
      </w:pPr>
    </w:p>
    <w:p w14:paraId="29D0C250" w14:textId="77777777" w:rsidR="00445711" w:rsidRPr="00D55A53" w:rsidRDefault="00445711" w:rsidP="00445711">
      <w:pPr>
        <w:ind w:left="1440"/>
        <w:rPr>
          <w:rFonts w:cs="Arial"/>
          <w:sz w:val="16"/>
          <w:szCs w:val="16"/>
        </w:rPr>
      </w:pPr>
      <w:r w:rsidRPr="00D55A53">
        <w:rPr>
          <w:rFonts w:cs="Arial"/>
          <w:sz w:val="16"/>
          <w:szCs w:val="16"/>
        </w:rPr>
        <w:t>(1) Ignore Active Directory Site information when choosing domain controllers</w:t>
      </w:r>
    </w:p>
    <w:p w14:paraId="48BB3720" w14:textId="77777777" w:rsidR="00445711" w:rsidRPr="00D55A53" w:rsidRDefault="00445711" w:rsidP="00445711">
      <w:pPr>
        <w:ind w:left="1440"/>
        <w:rPr>
          <w:rFonts w:cs="Arial"/>
          <w:sz w:val="16"/>
          <w:szCs w:val="16"/>
        </w:rPr>
      </w:pPr>
      <w:r w:rsidRPr="00D55A53">
        <w:rPr>
          <w:rFonts w:cs="Arial"/>
          <w:sz w:val="16"/>
          <w:szCs w:val="16"/>
        </w:rPr>
        <w:t>(2) Choose a site name from the list of available sites</w:t>
      </w:r>
    </w:p>
    <w:p w14:paraId="513EAC14" w14:textId="77777777" w:rsidR="00445711" w:rsidRPr="00D55A53" w:rsidRDefault="00445711" w:rsidP="00445711">
      <w:pPr>
        <w:ind w:left="1440"/>
        <w:rPr>
          <w:rFonts w:cs="Arial"/>
          <w:sz w:val="16"/>
          <w:szCs w:val="16"/>
        </w:rPr>
      </w:pPr>
      <w:r w:rsidRPr="00D55A53">
        <w:rPr>
          <w:rFonts w:cs="Arial"/>
          <w:sz w:val="16"/>
          <w:szCs w:val="16"/>
        </w:rPr>
        <w:sym w:font="Wingdings" w:char="F0E0"/>
      </w:r>
      <w:r w:rsidRPr="00D55A53">
        <w:rPr>
          <w:rFonts w:cs="Arial"/>
          <w:b/>
          <w:color w:val="FF0000"/>
          <w:sz w:val="16"/>
          <w:szCs w:val="16"/>
        </w:rPr>
        <w:t>Selection (1-2)? [1</w:t>
      </w:r>
      <w:proofErr w:type="gramStart"/>
      <w:r w:rsidRPr="00D55A53">
        <w:rPr>
          <w:rFonts w:cs="Arial"/>
          <w:b/>
          <w:color w:val="FF0000"/>
          <w:sz w:val="16"/>
          <w:szCs w:val="16"/>
        </w:rPr>
        <w:t>]:</w:t>
      </w:r>
      <w:r w:rsidRPr="00D55A53">
        <w:rPr>
          <w:rFonts w:cs="Arial"/>
          <w:b/>
          <w:sz w:val="16"/>
          <w:szCs w:val="16"/>
        </w:rPr>
        <w:t>enter</w:t>
      </w:r>
      <w:proofErr w:type="gramEnd"/>
    </w:p>
    <w:p w14:paraId="6C5C52DB" w14:textId="77777777" w:rsidR="00445711" w:rsidRPr="00D55A53" w:rsidRDefault="00445711" w:rsidP="00445711">
      <w:pPr>
        <w:ind w:left="1440"/>
        <w:rPr>
          <w:rFonts w:cs="Arial"/>
          <w:sz w:val="16"/>
          <w:szCs w:val="16"/>
        </w:rPr>
      </w:pPr>
      <w:r w:rsidRPr="00D55A53">
        <w:rPr>
          <w:rFonts w:cs="Arial"/>
          <w:sz w:val="16"/>
          <w:szCs w:val="16"/>
        </w:rPr>
        <w:t>An account that matches the name 'PROD-ECOM-U0187' already exists in</w:t>
      </w:r>
    </w:p>
    <w:p w14:paraId="2CE3825D" w14:textId="77777777" w:rsidR="00445711" w:rsidRPr="00D55A53" w:rsidRDefault="00445711" w:rsidP="00445711">
      <w:pPr>
        <w:ind w:left="1440"/>
        <w:rPr>
          <w:rFonts w:cs="Arial"/>
          <w:sz w:val="16"/>
          <w:szCs w:val="16"/>
        </w:rPr>
      </w:pPr>
      <w:r w:rsidRPr="00D55A53">
        <w:rPr>
          <w:rFonts w:cs="Arial"/>
          <w:sz w:val="16"/>
          <w:szCs w:val="16"/>
        </w:rPr>
        <w:t xml:space="preserve">        Active Directory: '</w:t>
      </w:r>
      <w:proofErr w:type="spellStart"/>
      <w:r w:rsidRPr="00D55A53">
        <w:rPr>
          <w:rFonts w:cs="Arial"/>
          <w:sz w:val="16"/>
          <w:szCs w:val="16"/>
        </w:rPr>
        <w:t>cn</w:t>
      </w:r>
      <w:proofErr w:type="spellEnd"/>
      <w:r w:rsidRPr="00D55A53">
        <w:rPr>
          <w:rFonts w:cs="Arial"/>
          <w:sz w:val="16"/>
          <w:szCs w:val="16"/>
        </w:rPr>
        <w:t>=prod-ecom-u</w:t>
      </w:r>
      <w:proofErr w:type="gramStart"/>
      <w:r w:rsidRPr="00D55A53">
        <w:rPr>
          <w:rFonts w:cs="Arial"/>
          <w:sz w:val="16"/>
          <w:szCs w:val="16"/>
        </w:rPr>
        <w:t>0187,ou</w:t>
      </w:r>
      <w:proofErr w:type="gramEnd"/>
      <w:r w:rsidRPr="00D55A53">
        <w:rPr>
          <w:rFonts w:cs="Arial"/>
          <w:sz w:val="16"/>
          <w:szCs w:val="16"/>
        </w:rPr>
        <w:t>=</w:t>
      </w:r>
      <w:proofErr w:type="spellStart"/>
      <w:r w:rsidRPr="00D55A53">
        <w:rPr>
          <w:rFonts w:cs="Arial"/>
          <w:sz w:val="16"/>
          <w:szCs w:val="16"/>
        </w:rPr>
        <w:t>nas,ou</w:t>
      </w:r>
      <w:proofErr w:type="spellEnd"/>
      <w:r w:rsidRPr="00D55A53">
        <w:rPr>
          <w:rFonts w:cs="Arial"/>
          <w:sz w:val="16"/>
          <w:szCs w:val="16"/>
        </w:rPr>
        <w:t>=</w:t>
      </w:r>
      <w:proofErr w:type="spellStart"/>
      <w:r w:rsidRPr="00D55A53">
        <w:rPr>
          <w:rFonts w:cs="Arial"/>
          <w:sz w:val="16"/>
          <w:szCs w:val="16"/>
        </w:rPr>
        <w:t>storage,dc</w:t>
      </w:r>
      <w:proofErr w:type="spellEnd"/>
      <w:r w:rsidRPr="00D55A53">
        <w:rPr>
          <w:rFonts w:cs="Arial"/>
          <w:sz w:val="16"/>
          <w:szCs w:val="16"/>
        </w:rPr>
        <w:t>=</w:t>
      </w:r>
      <w:proofErr w:type="spellStart"/>
      <w:r w:rsidRPr="00D55A53">
        <w:rPr>
          <w:rFonts w:cs="Arial"/>
          <w:sz w:val="16"/>
          <w:szCs w:val="16"/>
        </w:rPr>
        <w:t>ecomqc,dc</w:t>
      </w:r>
      <w:proofErr w:type="spellEnd"/>
      <w:r w:rsidRPr="00D55A53">
        <w:rPr>
          <w:rFonts w:cs="Arial"/>
          <w:sz w:val="16"/>
          <w:szCs w:val="16"/>
        </w:rPr>
        <w:t>=</w:t>
      </w:r>
      <w:proofErr w:type="spellStart"/>
      <w:r w:rsidRPr="00D55A53">
        <w:rPr>
          <w:rFonts w:cs="Arial"/>
          <w:sz w:val="16"/>
          <w:szCs w:val="16"/>
        </w:rPr>
        <w:t>tl</w:t>
      </w:r>
      <w:proofErr w:type="spellEnd"/>
    </w:p>
    <w:p w14:paraId="2F0CE55B" w14:textId="77777777" w:rsidR="00445711" w:rsidRPr="00D55A53" w:rsidRDefault="00445711" w:rsidP="00445711">
      <w:pPr>
        <w:ind w:left="1440"/>
        <w:rPr>
          <w:rFonts w:cs="Arial"/>
          <w:sz w:val="16"/>
          <w:szCs w:val="16"/>
        </w:rPr>
      </w:pPr>
      <w:r w:rsidRPr="00D55A53">
        <w:rPr>
          <w:rFonts w:cs="Arial"/>
          <w:sz w:val="16"/>
          <w:szCs w:val="16"/>
        </w:rPr>
        <w:t xml:space="preserve">        </w:t>
      </w:r>
      <w:proofErr w:type="spellStart"/>
      <w:proofErr w:type="gramStart"/>
      <w:r w:rsidRPr="00D55A53">
        <w:rPr>
          <w:rFonts w:cs="Arial"/>
          <w:sz w:val="16"/>
          <w:szCs w:val="16"/>
        </w:rPr>
        <w:t>rg,dc</w:t>
      </w:r>
      <w:proofErr w:type="spellEnd"/>
      <w:proofErr w:type="gramEnd"/>
      <w:r w:rsidRPr="00D55A53">
        <w:rPr>
          <w:rFonts w:cs="Arial"/>
          <w:sz w:val="16"/>
          <w:szCs w:val="16"/>
        </w:rPr>
        <w:t>=com'. This is normal if you are re-running CIFS Setup. You may</w:t>
      </w:r>
    </w:p>
    <w:p w14:paraId="1CC7970C" w14:textId="77777777" w:rsidR="00445711" w:rsidRPr="00D55A53" w:rsidRDefault="00445711" w:rsidP="00445711">
      <w:pPr>
        <w:ind w:left="1440"/>
        <w:rPr>
          <w:rFonts w:cs="Arial"/>
          <w:sz w:val="16"/>
          <w:szCs w:val="16"/>
        </w:rPr>
      </w:pPr>
      <w:r w:rsidRPr="00D55A53">
        <w:rPr>
          <w:rFonts w:cs="Arial"/>
          <w:sz w:val="16"/>
          <w:szCs w:val="16"/>
        </w:rPr>
        <w:t xml:space="preserve">        continue by using this account or changing the name of this CIFS</w:t>
      </w:r>
    </w:p>
    <w:p w14:paraId="2FFA69AC" w14:textId="77777777" w:rsidR="00445711" w:rsidRPr="00D55A53" w:rsidRDefault="00445711" w:rsidP="00445711">
      <w:pPr>
        <w:ind w:left="1440"/>
        <w:rPr>
          <w:rFonts w:cs="Arial"/>
          <w:sz w:val="16"/>
          <w:szCs w:val="16"/>
        </w:rPr>
      </w:pPr>
      <w:r w:rsidRPr="00D55A53">
        <w:rPr>
          <w:rFonts w:cs="Arial"/>
          <w:sz w:val="16"/>
          <w:szCs w:val="16"/>
        </w:rPr>
        <w:t xml:space="preserve">        server</w:t>
      </w:r>
    </w:p>
    <w:p w14:paraId="34B4BBCF" w14:textId="77777777" w:rsidR="00445711" w:rsidRPr="00D55A53" w:rsidRDefault="00445711" w:rsidP="00445711">
      <w:pPr>
        <w:ind w:left="1440"/>
        <w:rPr>
          <w:rFonts w:cs="Arial"/>
          <w:sz w:val="16"/>
          <w:szCs w:val="16"/>
        </w:rPr>
      </w:pPr>
    </w:p>
    <w:p w14:paraId="1495C340" w14:textId="77777777" w:rsidR="00445711" w:rsidRPr="00D55A53" w:rsidRDefault="00445711" w:rsidP="00445711">
      <w:pPr>
        <w:ind w:left="1440"/>
        <w:rPr>
          <w:rFonts w:cs="Arial"/>
          <w:sz w:val="16"/>
          <w:szCs w:val="16"/>
        </w:rPr>
      </w:pPr>
    </w:p>
    <w:p w14:paraId="507039ED" w14:textId="77777777" w:rsidR="00445711" w:rsidRPr="00D55A53" w:rsidRDefault="00445711" w:rsidP="00445711">
      <w:pPr>
        <w:ind w:left="1440"/>
        <w:rPr>
          <w:rFonts w:cs="Arial"/>
          <w:b/>
          <w:sz w:val="16"/>
          <w:szCs w:val="16"/>
        </w:rPr>
      </w:pPr>
      <w:r w:rsidRPr="00D55A53">
        <w:rPr>
          <w:rFonts w:cs="Arial"/>
          <w:sz w:val="16"/>
          <w:szCs w:val="16"/>
        </w:rPr>
        <w:sym w:font="Wingdings" w:char="F0E0"/>
      </w:r>
      <w:r w:rsidRPr="00D55A53">
        <w:rPr>
          <w:rFonts w:cs="Arial"/>
          <w:b/>
          <w:color w:val="FF0000"/>
          <w:sz w:val="16"/>
          <w:szCs w:val="16"/>
        </w:rPr>
        <w:t>Do you want to re-use this machine account? [y</w:t>
      </w:r>
      <w:proofErr w:type="gramStart"/>
      <w:r w:rsidRPr="00D55A53">
        <w:rPr>
          <w:rFonts w:cs="Arial"/>
          <w:b/>
          <w:color w:val="FF0000"/>
          <w:sz w:val="16"/>
          <w:szCs w:val="16"/>
        </w:rPr>
        <w:t>]:</w:t>
      </w:r>
      <w:r w:rsidRPr="00D55A53">
        <w:rPr>
          <w:rFonts w:cs="Arial"/>
          <w:b/>
          <w:sz w:val="16"/>
          <w:szCs w:val="16"/>
        </w:rPr>
        <w:t>enter</w:t>
      </w:r>
      <w:proofErr w:type="gramEnd"/>
    </w:p>
    <w:p w14:paraId="7C6B2477" w14:textId="77777777" w:rsidR="00445711" w:rsidRPr="00D55A53" w:rsidRDefault="00445711" w:rsidP="00445711">
      <w:pPr>
        <w:ind w:left="1440"/>
        <w:rPr>
          <w:rFonts w:cs="Arial"/>
          <w:sz w:val="16"/>
          <w:szCs w:val="16"/>
        </w:rPr>
      </w:pPr>
      <w:r w:rsidRPr="00D55A53">
        <w:rPr>
          <w:rFonts w:cs="Arial"/>
          <w:sz w:val="16"/>
          <w:szCs w:val="16"/>
        </w:rPr>
        <w:t xml:space="preserve">Welcome to the </w:t>
      </w:r>
      <w:r w:rsidRPr="0006076C">
        <w:rPr>
          <w:rFonts w:cs="Arial"/>
          <w:sz w:val="16"/>
          <w:szCs w:val="16"/>
        </w:rPr>
        <w:t>TENADLDAP.INT.THOMSONREUTERS.COM (TENADLDAP)</w:t>
      </w:r>
      <w:r w:rsidRPr="003C7917">
        <w:rPr>
          <w:rFonts w:ascii="Calibri" w:hAnsi="Calibri"/>
          <w:sz w:val="22"/>
          <w:szCs w:val="22"/>
        </w:rPr>
        <w:t xml:space="preserve"> </w:t>
      </w:r>
      <w:r w:rsidRPr="00D55A53">
        <w:rPr>
          <w:rFonts w:cs="Arial"/>
          <w:sz w:val="16"/>
          <w:szCs w:val="16"/>
        </w:rPr>
        <w:t>Active Directory(R) domain.</w:t>
      </w:r>
    </w:p>
    <w:p w14:paraId="3562F499" w14:textId="77777777" w:rsidR="00445711" w:rsidRPr="00D55A53" w:rsidRDefault="00445711" w:rsidP="00445711">
      <w:pPr>
        <w:ind w:left="1440"/>
        <w:rPr>
          <w:rFonts w:cs="Arial"/>
          <w:sz w:val="16"/>
          <w:szCs w:val="16"/>
        </w:rPr>
      </w:pPr>
      <w:r w:rsidRPr="00D55A53">
        <w:rPr>
          <w:rFonts w:cs="Arial"/>
          <w:sz w:val="16"/>
          <w:szCs w:val="16"/>
        </w:rPr>
        <w:t xml:space="preserve">prod-ecom-u0187@fr-naslowep-u02&gt;Thu </w:t>
      </w:r>
      <w:proofErr w:type="gramStart"/>
      <w:r w:rsidRPr="00D55A53">
        <w:rPr>
          <w:rFonts w:cs="Arial"/>
          <w:sz w:val="16"/>
          <w:szCs w:val="16"/>
        </w:rPr>
        <w:t>Jan  5</w:t>
      </w:r>
      <w:proofErr w:type="gramEnd"/>
      <w:r w:rsidRPr="00D55A53">
        <w:rPr>
          <w:rFonts w:cs="Arial"/>
          <w:sz w:val="16"/>
          <w:szCs w:val="16"/>
        </w:rPr>
        <w:t xml:space="preserve"> 14:54:15 GMT [prod-ecom-u0187@fr-naslowep-u02:cifs.startup.local.succeeded:info]: CIFS: CIFS local server is running.</w:t>
      </w:r>
    </w:p>
    <w:p w14:paraId="304E65BA" w14:textId="77777777" w:rsidR="00445711" w:rsidRPr="00D55A53" w:rsidRDefault="00445711" w:rsidP="00445711">
      <w:pPr>
        <w:ind w:left="360"/>
        <w:jc w:val="both"/>
        <w:rPr>
          <w:rFonts w:cs="Arial"/>
          <w:sz w:val="18"/>
          <w:szCs w:val="18"/>
        </w:rPr>
      </w:pPr>
    </w:p>
    <w:p w14:paraId="4AA169BC" w14:textId="77777777" w:rsidR="00445711" w:rsidRPr="00CA12E2" w:rsidRDefault="00445711" w:rsidP="00445711">
      <w:pPr>
        <w:jc w:val="both"/>
      </w:pPr>
    </w:p>
    <w:p w14:paraId="2D6230FB" w14:textId="77777777" w:rsidR="00445711" w:rsidRDefault="00445711" w:rsidP="00445711">
      <w:pPr>
        <w:numPr>
          <w:ilvl w:val="0"/>
          <w:numId w:val="44"/>
        </w:numPr>
        <w:spacing w:after="200" w:line="276" w:lineRule="auto"/>
        <w:rPr>
          <w:rFonts w:cs="Arial"/>
          <w:color w:val="595959" w:themeColor="text1" w:themeTint="A6"/>
          <w:szCs w:val="20"/>
        </w:rPr>
      </w:pPr>
      <w:r>
        <w:rPr>
          <w:rFonts w:cs="Arial"/>
          <w:color w:val="595959" w:themeColor="text1" w:themeTint="A6"/>
          <w:szCs w:val="20"/>
        </w:rPr>
        <w:t>Verify CIFS setup status</w:t>
      </w:r>
      <w:r w:rsidRPr="00CA12E2">
        <w:rPr>
          <w:rFonts w:cs="Arial"/>
          <w:color w:val="595959" w:themeColor="text1" w:themeTint="A6"/>
          <w:szCs w:val="20"/>
        </w:rPr>
        <w:t>:</w:t>
      </w:r>
    </w:p>
    <w:p w14:paraId="2AFDE54D" w14:textId="77777777" w:rsidR="00445711" w:rsidRPr="00CA12E2" w:rsidRDefault="00445711" w:rsidP="00445711">
      <w:pPr>
        <w:spacing w:after="200" w:line="276" w:lineRule="auto"/>
        <w:ind w:left="720"/>
        <w:rPr>
          <w:rFonts w:cs="Arial"/>
          <w:color w:val="595959" w:themeColor="text1" w:themeTint="A6"/>
          <w:szCs w:val="20"/>
        </w:rPr>
      </w:pPr>
      <w:r w:rsidRPr="00CA12E2">
        <w:rPr>
          <w:rFonts w:cs="Arial"/>
          <w:color w:val="595959" w:themeColor="text1" w:themeTint="A6"/>
          <w:szCs w:val="20"/>
        </w:rPr>
        <w:t xml:space="preserve">Check if CIFS setup has already been run, and if filer computer name has already been added to the domain </w:t>
      </w:r>
    </w:p>
    <w:p w14:paraId="695285D3" w14:textId="77777777" w:rsidR="00445711" w:rsidRPr="00CA12E2" w:rsidRDefault="00445711" w:rsidP="00445711">
      <w:pPr>
        <w:spacing w:after="200" w:line="276" w:lineRule="auto"/>
        <w:ind w:left="720" w:firstLine="720"/>
        <w:rPr>
          <w:rFonts w:cs="Arial"/>
          <w:b/>
          <w:sz w:val="16"/>
          <w:szCs w:val="16"/>
        </w:rPr>
      </w:pPr>
      <w:r w:rsidRPr="00CA12E2">
        <w:rPr>
          <w:rFonts w:cs="Arial"/>
          <w:b/>
          <w:sz w:val="16"/>
          <w:szCs w:val="16"/>
        </w:rPr>
        <w:t xml:space="preserve">Output when </w:t>
      </w:r>
      <w:proofErr w:type="spellStart"/>
      <w:r w:rsidRPr="00CA12E2">
        <w:rPr>
          <w:rFonts w:cs="Arial"/>
          <w:b/>
          <w:sz w:val="16"/>
          <w:szCs w:val="16"/>
        </w:rPr>
        <w:t>Cifs</w:t>
      </w:r>
      <w:proofErr w:type="spellEnd"/>
      <w:r w:rsidRPr="00CA12E2">
        <w:rPr>
          <w:rFonts w:cs="Arial"/>
          <w:b/>
          <w:sz w:val="16"/>
          <w:szCs w:val="16"/>
        </w:rPr>
        <w:t xml:space="preserve"> setup has been run:</w:t>
      </w:r>
    </w:p>
    <w:p w14:paraId="1DE4DB1A" w14:textId="77777777" w:rsidR="00445711" w:rsidRPr="00CA12E2" w:rsidRDefault="00445711" w:rsidP="00445711">
      <w:pPr>
        <w:spacing w:after="200" w:line="276" w:lineRule="auto"/>
        <w:ind w:left="1440"/>
        <w:rPr>
          <w:rFonts w:cs="Arial"/>
          <w:sz w:val="16"/>
          <w:szCs w:val="16"/>
        </w:rPr>
      </w:pPr>
      <w:r w:rsidRPr="00CA12E2">
        <w:rPr>
          <w:rFonts w:cs="Arial"/>
          <w:sz w:val="16"/>
          <w:szCs w:val="16"/>
        </w:rPr>
        <w:t xml:space="preserve">prod-ecom-u0187@fr-naslowep-u02&gt; </w:t>
      </w:r>
      <w:proofErr w:type="spellStart"/>
      <w:r w:rsidRPr="00CA12E2">
        <w:rPr>
          <w:rFonts w:cs="Arial"/>
          <w:sz w:val="16"/>
          <w:szCs w:val="16"/>
        </w:rPr>
        <w:t>cifs</w:t>
      </w:r>
      <w:proofErr w:type="spellEnd"/>
      <w:r w:rsidRPr="00CA12E2">
        <w:rPr>
          <w:rFonts w:cs="Arial"/>
          <w:sz w:val="16"/>
          <w:szCs w:val="16"/>
        </w:rPr>
        <w:t xml:space="preserve"> sessions</w:t>
      </w:r>
    </w:p>
    <w:p w14:paraId="6FB63A0D" w14:textId="77777777" w:rsidR="00445711" w:rsidRPr="00CA12E2" w:rsidRDefault="00445711" w:rsidP="00445711">
      <w:pPr>
        <w:spacing w:after="200" w:line="276" w:lineRule="auto"/>
        <w:ind w:left="1440"/>
        <w:rPr>
          <w:rFonts w:cs="Arial"/>
          <w:sz w:val="16"/>
          <w:szCs w:val="16"/>
        </w:rPr>
      </w:pPr>
      <w:r w:rsidRPr="00CA12E2">
        <w:rPr>
          <w:rFonts w:cs="Arial"/>
          <w:sz w:val="16"/>
          <w:szCs w:val="16"/>
        </w:rPr>
        <w:t>===== prod-ecom-u0187</w:t>
      </w:r>
    </w:p>
    <w:p w14:paraId="3CDDFB1C" w14:textId="77777777" w:rsidR="00445711" w:rsidRPr="00CA12E2" w:rsidRDefault="00445711" w:rsidP="00445711">
      <w:pPr>
        <w:spacing w:after="200" w:line="276" w:lineRule="auto"/>
        <w:ind w:left="1440"/>
        <w:rPr>
          <w:rFonts w:cs="Arial"/>
          <w:sz w:val="16"/>
          <w:szCs w:val="16"/>
        </w:rPr>
      </w:pPr>
      <w:r w:rsidRPr="00CA12E2">
        <w:rPr>
          <w:rFonts w:cs="Arial"/>
          <w:sz w:val="16"/>
          <w:szCs w:val="16"/>
        </w:rPr>
        <w:lastRenderedPageBreak/>
        <w:t>Server Registers as 'PROD-ECOM-U0187' in Windows domain 'TLR'</w:t>
      </w:r>
    </w:p>
    <w:p w14:paraId="2AF73AB6" w14:textId="77777777" w:rsidR="00445711" w:rsidRPr="00CA12E2" w:rsidRDefault="00445711" w:rsidP="00445711">
      <w:pPr>
        <w:spacing w:after="200" w:line="276" w:lineRule="auto"/>
        <w:ind w:left="1440"/>
        <w:rPr>
          <w:rFonts w:cs="Arial"/>
          <w:sz w:val="16"/>
          <w:szCs w:val="16"/>
        </w:rPr>
      </w:pPr>
      <w:r w:rsidRPr="00CA12E2">
        <w:rPr>
          <w:rFonts w:cs="Arial"/>
          <w:sz w:val="16"/>
          <w:szCs w:val="16"/>
        </w:rPr>
        <w:t xml:space="preserve">Filer is using </w:t>
      </w:r>
      <w:proofErr w:type="spellStart"/>
      <w:r w:rsidRPr="00CA12E2">
        <w:rPr>
          <w:rFonts w:cs="Arial"/>
          <w:sz w:val="16"/>
          <w:szCs w:val="16"/>
        </w:rPr>
        <w:t>en_US</w:t>
      </w:r>
      <w:proofErr w:type="spellEnd"/>
      <w:r w:rsidRPr="00CA12E2">
        <w:rPr>
          <w:rFonts w:cs="Arial"/>
          <w:sz w:val="16"/>
          <w:szCs w:val="16"/>
        </w:rPr>
        <w:t xml:space="preserve"> for DOS users</w:t>
      </w:r>
    </w:p>
    <w:p w14:paraId="69943447" w14:textId="77777777" w:rsidR="00445711" w:rsidRPr="00CA12E2" w:rsidRDefault="00445711" w:rsidP="00445711">
      <w:pPr>
        <w:spacing w:after="200" w:line="276" w:lineRule="auto"/>
        <w:ind w:left="1440"/>
        <w:rPr>
          <w:rFonts w:cs="Arial"/>
          <w:sz w:val="16"/>
          <w:szCs w:val="16"/>
        </w:rPr>
      </w:pPr>
      <w:r w:rsidRPr="00CA12E2">
        <w:rPr>
          <w:rFonts w:cs="Arial"/>
          <w:sz w:val="16"/>
          <w:szCs w:val="16"/>
        </w:rPr>
        <w:t>Will search for DC on next connection</w:t>
      </w:r>
    </w:p>
    <w:p w14:paraId="75A671AA" w14:textId="77777777" w:rsidR="00445711" w:rsidRPr="00CA12E2" w:rsidRDefault="00445711" w:rsidP="00445711">
      <w:pPr>
        <w:spacing w:after="200" w:line="276" w:lineRule="auto"/>
        <w:ind w:left="1440"/>
        <w:rPr>
          <w:rFonts w:cs="Arial"/>
          <w:sz w:val="16"/>
          <w:szCs w:val="16"/>
        </w:rPr>
      </w:pPr>
      <w:r w:rsidRPr="00CA12E2">
        <w:rPr>
          <w:rFonts w:cs="Arial"/>
          <w:sz w:val="16"/>
          <w:szCs w:val="16"/>
        </w:rPr>
        <w:t>====================================================</w:t>
      </w:r>
    </w:p>
    <w:p w14:paraId="0D6379DA" w14:textId="77777777" w:rsidR="00445711" w:rsidRPr="00CA12E2" w:rsidRDefault="00445711" w:rsidP="00445711">
      <w:pPr>
        <w:spacing w:after="200" w:line="276" w:lineRule="auto"/>
        <w:ind w:left="1440"/>
        <w:rPr>
          <w:rFonts w:cs="Arial"/>
          <w:sz w:val="16"/>
          <w:szCs w:val="16"/>
        </w:rPr>
      </w:pPr>
      <w:r w:rsidRPr="00CA12E2">
        <w:rPr>
          <w:rFonts w:cs="Arial"/>
          <w:sz w:val="16"/>
          <w:szCs w:val="16"/>
        </w:rPr>
        <w:t xml:space="preserve">PC </w:t>
      </w:r>
      <w:proofErr w:type="gramStart"/>
      <w:r w:rsidRPr="00CA12E2">
        <w:rPr>
          <w:rFonts w:cs="Arial"/>
          <w:sz w:val="16"/>
          <w:szCs w:val="16"/>
        </w:rPr>
        <w:t>IP(</w:t>
      </w:r>
      <w:proofErr w:type="gramEnd"/>
      <w:r w:rsidRPr="00CA12E2">
        <w:rPr>
          <w:rFonts w:cs="Arial"/>
          <w:sz w:val="16"/>
          <w:szCs w:val="16"/>
        </w:rPr>
        <w:t>PC Name) (user)           #shares   #files</w:t>
      </w:r>
    </w:p>
    <w:p w14:paraId="3C4653AC" w14:textId="77777777" w:rsidR="00445711" w:rsidRPr="00CA12E2" w:rsidRDefault="00445711" w:rsidP="00445711">
      <w:pPr>
        <w:spacing w:after="200" w:line="276" w:lineRule="auto"/>
        <w:ind w:left="1440"/>
        <w:rPr>
          <w:rFonts w:cs="Arial"/>
          <w:sz w:val="16"/>
          <w:szCs w:val="16"/>
        </w:rPr>
      </w:pPr>
    </w:p>
    <w:p w14:paraId="7104BF27" w14:textId="77777777" w:rsidR="00445711" w:rsidRPr="00CA12E2" w:rsidRDefault="00445711" w:rsidP="00445711">
      <w:pPr>
        <w:spacing w:after="200" w:line="276" w:lineRule="auto"/>
        <w:ind w:left="1440"/>
        <w:rPr>
          <w:rFonts w:cs="Arial"/>
          <w:b/>
          <w:sz w:val="16"/>
          <w:szCs w:val="16"/>
        </w:rPr>
      </w:pPr>
      <w:r w:rsidRPr="00CA12E2">
        <w:rPr>
          <w:rFonts w:cs="Arial"/>
          <w:b/>
          <w:sz w:val="16"/>
          <w:szCs w:val="16"/>
        </w:rPr>
        <w:t xml:space="preserve">Output when </w:t>
      </w:r>
      <w:proofErr w:type="spellStart"/>
      <w:r w:rsidRPr="00CA12E2">
        <w:rPr>
          <w:rFonts w:cs="Arial"/>
          <w:b/>
          <w:sz w:val="16"/>
          <w:szCs w:val="16"/>
        </w:rPr>
        <w:t>Cifs</w:t>
      </w:r>
      <w:proofErr w:type="spellEnd"/>
      <w:r w:rsidRPr="00CA12E2">
        <w:rPr>
          <w:rFonts w:cs="Arial"/>
          <w:b/>
          <w:sz w:val="16"/>
          <w:szCs w:val="16"/>
        </w:rPr>
        <w:t xml:space="preserve"> setup has not been run:</w:t>
      </w:r>
    </w:p>
    <w:p w14:paraId="5E263AEB" w14:textId="77777777" w:rsidR="00445711" w:rsidRPr="00CA12E2" w:rsidRDefault="00445711" w:rsidP="00445711">
      <w:pPr>
        <w:spacing w:after="200" w:line="276" w:lineRule="auto"/>
        <w:ind w:left="1440"/>
        <w:rPr>
          <w:rFonts w:cs="Arial"/>
          <w:sz w:val="16"/>
          <w:szCs w:val="16"/>
        </w:rPr>
      </w:pPr>
      <w:r w:rsidRPr="00CA12E2">
        <w:rPr>
          <w:rFonts w:cs="Arial"/>
          <w:sz w:val="16"/>
          <w:szCs w:val="16"/>
        </w:rPr>
        <w:t xml:space="preserve">prod-ecom-u0187@fr-naslowep-u02&gt; </w:t>
      </w:r>
      <w:proofErr w:type="spellStart"/>
      <w:r w:rsidRPr="00CA12E2">
        <w:rPr>
          <w:rFonts w:cs="Arial"/>
          <w:sz w:val="16"/>
          <w:szCs w:val="16"/>
        </w:rPr>
        <w:t>cifs</w:t>
      </w:r>
      <w:proofErr w:type="spellEnd"/>
      <w:r w:rsidRPr="00CA12E2">
        <w:rPr>
          <w:rFonts w:cs="Arial"/>
          <w:sz w:val="16"/>
          <w:szCs w:val="16"/>
        </w:rPr>
        <w:t xml:space="preserve"> sessions</w:t>
      </w:r>
    </w:p>
    <w:p w14:paraId="7BAF3E08" w14:textId="77777777" w:rsidR="00445711" w:rsidRPr="00CA12E2" w:rsidRDefault="00445711" w:rsidP="00445711">
      <w:pPr>
        <w:spacing w:after="200" w:line="276" w:lineRule="auto"/>
        <w:ind w:left="1440"/>
        <w:rPr>
          <w:rFonts w:cs="Arial"/>
          <w:sz w:val="16"/>
          <w:szCs w:val="16"/>
        </w:rPr>
      </w:pPr>
      <w:r w:rsidRPr="00CA12E2">
        <w:rPr>
          <w:rFonts w:cs="Arial"/>
          <w:sz w:val="16"/>
          <w:szCs w:val="16"/>
        </w:rPr>
        <w:t>Server Registers as 'WAFLCHECK2' in workgroup 'WORKGROUP'</w:t>
      </w:r>
    </w:p>
    <w:p w14:paraId="0CEBB1FE" w14:textId="77777777" w:rsidR="00445711" w:rsidRPr="00CA12E2" w:rsidRDefault="00445711" w:rsidP="00445711">
      <w:pPr>
        <w:spacing w:after="200" w:line="276" w:lineRule="auto"/>
        <w:ind w:left="1440"/>
        <w:rPr>
          <w:rFonts w:cs="Arial"/>
          <w:sz w:val="16"/>
          <w:szCs w:val="16"/>
        </w:rPr>
      </w:pPr>
      <w:r w:rsidRPr="00CA12E2">
        <w:rPr>
          <w:rFonts w:cs="Arial"/>
          <w:sz w:val="16"/>
          <w:szCs w:val="16"/>
        </w:rPr>
        <w:t xml:space="preserve">Filer is using </w:t>
      </w:r>
      <w:proofErr w:type="spellStart"/>
      <w:r w:rsidRPr="00CA12E2">
        <w:rPr>
          <w:rFonts w:cs="Arial"/>
          <w:sz w:val="16"/>
          <w:szCs w:val="16"/>
        </w:rPr>
        <w:t>en_US</w:t>
      </w:r>
      <w:proofErr w:type="spellEnd"/>
      <w:r w:rsidRPr="00CA12E2">
        <w:rPr>
          <w:rFonts w:cs="Arial"/>
          <w:sz w:val="16"/>
          <w:szCs w:val="16"/>
        </w:rPr>
        <w:t xml:space="preserve"> for DOS users</w:t>
      </w:r>
    </w:p>
    <w:p w14:paraId="49182521" w14:textId="77777777" w:rsidR="00445711" w:rsidRPr="00CA12E2" w:rsidRDefault="00445711" w:rsidP="00445711">
      <w:pPr>
        <w:spacing w:after="200" w:line="276" w:lineRule="auto"/>
        <w:ind w:left="1440"/>
        <w:rPr>
          <w:rFonts w:cs="Arial"/>
          <w:sz w:val="16"/>
          <w:szCs w:val="16"/>
        </w:rPr>
      </w:pPr>
      <w:r w:rsidRPr="00CA12E2">
        <w:rPr>
          <w:rFonts w:cs="Arial"/>
          <w:sz w:val="16"/>
          <w:szCs w:val="16"/>
        </w:rPr>
        <w:t>Using Local Users authentication</w:t>
      </w:r>
    </w:p>
    <w:p w14:paraId="3E55443F" w14:textId="77777777" w:rsidR="00445711" w:rsidRPr="00CA12E2" w:rsidRDefault="00445711" w:rsidP="00445711">
      <w:pPr>
        <w:spacing w:after="200" w:line="276" w:lineRule="auto"/>
        <w:ind w:left="1440"/>
        <w:rPr>
          <w:rFonts w:cs="Arial"/>
          <w:sz w:val="16"/>
          <w:szCs w:val="16"/>
        </w:rPr>
      </w:pPr>
      <w:r w:rsidRPr="00CA12E2">
        <w:rPr>
          <w:rFonts w:cs="Arial"/>
          <w:sz w:val="16"/>
          <w:szCs w:val="16"/>
        </w:rPr>
        <w:t>====================================================</w:t>
      </w:r>
    </w:p>
    <w:p w14:paraId="6827F5E2" w14:textId="77777777" w:rsidR="00445711" w:rsidRPr="00CA12E2" w:rsidRDefault="00445711" w:rsidP="00445711">
      <w:pPr>
        <w:spacing w:after="200" w:line="276" w:lineRule="auto"/>
        <w:ind w:left="1440"/>
        <w:rPr>
          <w:rFonts w:cs="Arial"/>
          <w:color w:val="595959" w:themeColor="text1" w:themeTint="A6"/>
          <w:sz w:val="16"/>
          <w:szCs w:val="16"/>
        </w:rPr>
      </w:pPr>
      <w:r w:rsidRPr="00CA12E2">
        <w:rPr>
          <w:rFonts w:cs="Arial"/>
          <w:sz w:val="16"/>
          <w:szCs w:val="16"/>
        </w:rPr>
        <w:t xml:space="preserve">PC </w:t>
      </w:r>
      <w:proofErr w:type="gramStart"/>
      <w:r w:rsidRPr="00CA12E2">
        <w:rPr>
          <w:rFonts w:cs="Arial"/>
          <w:sz w:val="16"/>
          <w:szCs w:val="16"/>
        </w:rPr>
        <w:t>IP(</w:t>
      </w:r>
      <w:proofErr w:type="gramEnd"/>
      <w:r w:rsidRPr="00CA12E2">
        <w:rPr>
          <w:rFonts w:cs="Arial"/>
          <w:sz w:val="16"/>
          <w:szCs w:val="16"/>
        </w:rPr>
        <w:t>PC Name) (user)           #shares   #files</w:t>
      </w:r>
    </w:p>
    <w:p w14:paraId="6010C680" w14:textId="77777777" w:rsidR="00445711" w:rsidRPr="00CA12E2" w:rsidRDefault="00445711" w:rsidP="00445711">
      <w:pPr>
        <w:numPr>
          <w:ilvl w:val="0"/>
          <w:numId w:val="44"/>
        </w:numPr>
        <w:spacing w:after="200" w:line="276" w:lineRule="auto"/>
        <w:rPr>
          <w:rFonts w:cs="Arial"/>
          <w:color w:val="595959" w:themeColor="text1" w:themeTint="A6"/>
          <w:szCs w:val="20"/>
        </w:rPr>
      </w:pPr>
      <w:r w:rsidRPr="00CA12E2">
        <w:rPr>
          <w:rFonts w:cs="Arial"/>
          <w:color w:val="595959" w:themeColor="text1" w:themeTint="A6"/>
          <w:szCs w:val="20"/>
        </w:rPr>
        <w:t>Add domain user accounts:</w:t>
      </w:r>
    </w:p>
    <w:p w14:paraId="7E9C0FD0" w14:textId="77777777" w:rsidR="00445711" w:rsidRDefault="00445711" w:rsidP="00445711">
      <w:pPr>
        <w:spacing w:after="200" w:line="276" w:lineRule="auto"/>
        <w:ind w:left="720"/>
        <w:rPr>
          <w:rFonts w:cs="Arial"/>
          <w:color w:val="595959" w:themeColor="text1" w:themeTint="A6"/>
          <w:szCs w:val="20"/>
        </w:rPr>
      </w:pPr>
      <w:r w:rsidRPr="00CA12E2">
        <w:rPr>
          <w:rFonts w:cs="Arial"/>
          <w:color w:val="595959" w:themeColor="text1" w:themeTint="A6"/>
          <w:szCs w:val="20"/>
        </w:rPr>
        <w:t xml:space="preserve">After completing the CIFS setup to the </w:t>
      </w:r>
      <w:proofErr w:type="spellStart"/>
      <w:r w:rsidRPr="00CA12E2">
        <w:rPr>
          <w:rFonts w:cs="Arial"/>
          <w:color w:val="595959" w:themeColor="text1" w:themeTint="A6"/>
          <w:szCs w:val="20"/>
        </w:rPr>
        <w:t>vfiler</w:t>
      </w:r>
      <w:proofErr w:type="spellEnd"/>
      <w:r w:rsidRPr="00CA12E2">
        <w:rPr>
          <w:rFonts w:cs="Arial"/>
          <w:color w:val="595959" w:themeColor="text1" w:themeTint="A6"/>
          <w:szCs w:val="20"/>
        </w:rPr>
        <w:t>, we have to add domain user accounts:</w:t>
      </w:r>
    </w:p>
    <w:p w14:paraId="44178D4E" w14:textId="77777777" w:rsidR="00445711" w:rsidRDefault="00445711" w:rsidP="00445711">
      <w:pPr>
        <w:spacing w:after="200" w:line="276" w:lineRule="auto"/>
        <w:ind w:left="720"/>
        <w:rPr>
          <w:rFonts w:cs="Arial"/>
          <w:szCs w:val="20"/>
        </w:rPr>
      </w:pPr>
      <w:proofErr w:type="spellStart"/>
      <w:r w:rsidRPr="00CA12E2">
        <w:rPr>
          <w:rFonts w:cs="Arial"/>
          <w:szCs w:val="20"/>
        </w:rPr>
        <w:t>ssh</w:t>
      </w:r>
      <w:proofErr w:type="spellEnd"/>
      <w:r w:rsidRPr="00CA12E2">
        <w:rPr>
          <w:rFonts w:cs="Arial"/>
          <w:szCs w:val="20"/>
        </w:rPr>
        <w:t xml:space="preserve"> </w:t>
      </w:r>
      <w:r>
        <w:rPr>
          <w:rFonts w:cs="Arial"/>
          <w:szCs w:val="20"/>
        </w:rPr>
        <w:t>&lt;physical filer&gt;</w:t>
      </w:r>
      <w:r w:rsidRPr="00CA12E2">
        <w:rPr>
          <w:rFonts w:cs="Arial"/>
          <w:szCs w:val="20"/>
        </w:rPr>
        <w:t xml:space="preserve"> </w:t>
      </w:r>
      <w:proofErr w:type="spellStart"/>
      <w:r w:rsidRPr="00CA12E2">
        <w:rPr>
          <w:rFonts w:cs="Arial"/>
          <w:szCs w:val="20"/>
        </w:rPr>
        <w:t>vfiler</w:t>
      </w:r>
      <w:proofErr w:type="spellEnd"/>
      <w:r w:rsidRPr="00CA12E2">
        <w:rPr>
          <w:rFonts w:cs="Arial"/>
          <w:szCs w:val="20"/>
        </w:rPr>
        <w:t xml:space="preserve"> run </w:t>
      </w:r>
      <w:r>
        <w:rPr>
          <w:rFonts w:cs="Arial"/>
          <w:szCs w:val="20"/>
        </w:rPr>
        <w:t>&lt;</w:t>
      </w:r>
      <w:proofErr w:type="spellStart"/>
      <w:r>
        <w:rPr>
          <w:rFonts w:cs="Arial"/>
          <w:szCs w:val="20"/>
        </w:rPr>
        <w:t>vfiler</w:t>
      </w:r>
      <w:proofErr w:type="spellEnd"/>
      <w:r>
        <w:rPr>
          <w:rFonts w:cs="Arial"/>
          <w:szCs w:val="20"/>
        </w:rPr>
        <w:t xml:space="preserve"> name&gt;</w:t>
      </w:r>
      <w:r w:rsidRPr="00CA12E2">
        <w:rPr>
          <w:rFonts w:cs="Arial"/>
          <w:szCs w:val="20"/>
        </w:rPr>
        <w:t xml:space="preserve"> </w:t>
      </w:r>
      <w:proofErr w:type="spellStart"/>
      <w:r w:rsidRPr="00CA12E2">
        <w:rPr>
          <w:rFonts w:cs="Arial"/>
          <w:szCs w:val="20"/>
        </w:rPr>
        <w:t>useradmin</w:t>
      </w:r>
      <w:proofErr w:type="spellEnd"/>
      <w:r w:rsidRPr="00CA12E2">
        <w:rPr>
          <w:rFonts w:cs="Arial"/>
          <w:szCs w:val="20"/>
        </w:rPr>
        <w:t xml:space="preserve"> </w:t>
      </w:r>
      <w:proofErr w:type="spellStart"/>
      <w:r w:rsidRPr="00CA12E2">
        <w:rPr>
          <w:rFonts w:cs="Arial"/>
          <w:szCs w:val="20"/>
        </w:rPr>
        <w:t>domainuser</w:t>
      </w:r>
      <w:proofErr w:type="spellEnd"/>
      <w:r w:rsidRPr="00CA12E2">
        <w:rPr>
          <w:rFonts w:cs="Arial"/>
          <w:szCs w:val="20"/>
        </w:rPr>
        <w:t xml:space="preserve"> add TLR\M-</w:t>
      </w:r>
      <w:proofErr w:type="spellStart"/>
      <w:r w:rsidRPr="00CA12E2">
        <w:rPr>
          <w:rFonts w:cs="Arial"/>
          <w:szCs w:val="20"/>
        </w:rPr>
        <w:t>EaganServerAdmins</w:t>
      </w:r>
      <w:proofErr w:type="spellEnd"/>
      <w:r w:rsidRPr="00CA12E2">
        <w:rPr>
          <w:rFonts w:cs="Arial"/>
          <w:szCs w:val="20"/>
        </w:rPr>
        <w:t xml:space="preserve"> –g Administrators</w:t>
      </w:r>
    </w:p>
    <w:p w14:paraId="5694D528" w14:textId="77777777" w:rsidR="00445711" w:rsidRPr="00CA12E2" w:rsidRDefault="00445711" w:rsidP="00445711">
      <w:pPr>
        <w:spacing w:after="200" w:line="276" w:lineRule="auto"/>
        <w:ind w:left="720"/>
        <w:rPr>
          <w:rFonts w:cs="Arial"/>
          <w:szCs w:val="20"/>
        </w:rPr>
      </w:pPr>
      <w:proofErr w:type="spellStart"/>
      <w:r w:rsidRPr="00CA12E2">
        <w:rPr>
          <w:rFonts w:cs="Arial"/>
          <w:szCs w:val="20"/>
        </w:rPr>
        <w:t>ssh</w:t>
      </w:r>
      <w:proofErr w:type="spellEnd"/>
      <w:r w:rsidRPr="00CA12E2">
        <w:rPr>
          <w:rFonts w:cs="Arial"/>
          <w:szCs w:val="20"/>
        </w:rPr>
        <w:t xml:space="preserve"> fr-naslowep-u02 </w:t>
      </w:r>
      <w:proofErr w:type="spellStart"/>
      <w:r w:rsidRPr="00CA12E2">
        <w:rPr>
          <w:rFonts w:cs="Arial"/>
          <w:szCs w:val="20"/>
        </w:rPr>
        <w:t>vfiler</w:t>
      </w:r>
      <w:proofErr w:type="spellEnd"/>
      <w:r w:rsidRPr="00CA12E2">
        <w:rPr>
          <w:rFonts w:cs="Arial"/>
          <w:szCs w:val="20"/>
        </w:rPr>
        <w:t xml:space="preserve"> run prod-ecom-u0187 </w:t>
      </w:r>
      <w:proofErr w:type="spellStart"/>
      <w:r w:rsidRPr="00CA12E2">
        <w:rPr>
          <w:rFonts w:cs="Arial"/>
          <w:szCs w:val="20"/>
        </w:rPr>
        <w:t>useradmin</w:t>
      </w:r>
      <w:proofErr w:type="spellEnd"/>
      <w:r w:rsidRPr="00CA12E2">
        <w:rPr>
          <w:rFonts w:cs="Arial"/>
          <w:szCs w:val="20"/>
        </w:rPr>
        <w:t xml:space="preserve"> </w:t>
      </w:r>
      <w:proofErr w:type="spellStart"/>
      <w:r w:rsidRPr="00CA12E2">
        <w:rPr>
          <w:rFonts w:cs="Arial"/>
          <w:szCs w:val="20"/>
        </w:rPr>
        <w:t>domainuser</w:t>
      </w:r>
      <w:proofErr w:type="spellEnd"/>
      <w:r w:rsidRPr="00CA12E2">
        <w:rPr>
          <w:rFonts w:cs="Arial"/>
          <w:szCs w:val="20"/>
        </w:rPr>
        <w:t xml:space="preserve"> add TLR\M-</w:t>
      </w:r>
      <w:proofErr w:type="spellStart"/>
      <w:r w:rsidRPr="00CA12E2">
        <w:rPr>
          <w:rFonts w:cs="Arial"/>
          <w:szCs w:val="20"/>
        </w:rPr>
        <w:t>EaganServerAdmins</w:t>
      </w:r>
      <w:proofErr w:type="spellEnd"/>
      <w:r w:rsidRPr="00CA12E2">
        <w:rPr>
          <w:rFonts w:cs="Arial"/>
          <w:szCs w:val="20"/>
        </w:rPr>
        <w:t xml:space="preserve"> –g Administrators</w:t>
      </w:r>
    </w:p>
    <w:p w14:paraId="26C247FC" w14:textId="77777777" w:rsidR="00445711" w:rsidRPr="00CA12E2" w:rsidRDefault="00445711" w:rsidP="00445711">
      <w:pPr>
        <w:numPr>
          <w:ilvl w:val="0"/>
          <w:numId w:val="44"/>
        </w:numPr>
        <w:spacing w:after="200" w:line="276" w:lineRule="auto"/>
        <w:rPr>
          <w:rFonts w:cs="Arial"/>
          <w:color w:val="595959" w:themeColor="text1" w:themeTint="A6"/>
          <w:szCs w:val="20"/>
        </w:rPr>
      </w:pPr>
      <w:r>
        <w:rPr>
          <w:rFonts w:cs="Arial"/>
          <w:color w:val="595959" w:themeColor="text1" w:themeTint="A6"/>
          <w:szCs w:val="20"/>
        </w:rPr>
        <w:t>To check the</w:t>
      </w:r>
      <w:r w:rsidRPr="00CA12E2">
        <w:rPr>
          <w:rFonts w:cs="Arial"/>
          <w:color w:val="595959" w:themeColor="text1" w:themeTint="A6"/>
          <w:szCs w:val="20"/>
        </w:rPr>
        <w:t xml:space="preserve"> Administrators, </w:t>
      </w:r>
      <w:r>
        <w:rPr>
          <w:rFonts w:cs="Arial"/>
          <w:color w:val="595959" w:themeColor="text1" w:themeTint="A6"/>
          <w:szCs w:val="20"/>
        </w:rPr>
        <w:t>use</w:t>
      </w:r>
      <w:r w:rsidRPr="00CA12E2">
        <w:rPr>
          <w:rFonts w:cs="Arial"/>
          <w:color w:val="595959" w:themeColor="text1" w:themeTint="A6"/>
          <w:szCs w:val="20"/>
        </w:rPr>
        <w:t>:</w:t>
      </w:r>
    </w:p>
    <w:p w14:paraId="065049F8" w14:textId="77777777" w:rsidR="00445711" w:rsidRPr="00CA12E2" w:rsidRDefault="00445711" w:rsidP="00445711">
      <w:pPr>
        <w:spacing w:after="200" w:line="276" w:lineRule="auto"/>
        <w:ind w:left="720"/>
        <w:rPr>
          <w:rFonts w:cs="Arial"/>
          <w:szCs w:val="20"/>
        </w:rPr>
      </w:pPr>
      <w:proofErr w:type="spellStart"/>
      <w:r w:rsidRPr="00CA12E2">
        <w:rPr>
          <w:rFonts w:cs="Arial"/>
          <w:szCs w:val="20"/>
        </w:rPr>
        <w:t>ssh</w:t>
      </w:r>
      <w:proofErr w:type="spellEnd"/>
      <w:r w:rsidRPr="00CA12E2">
        <w:rPr>
          <w:rFonts w:cs="Arial"/>
          <w:szCs w:val="20"/>
        </w:rPr>
        <w:t xml:space="preserve"> </w:t>
      </w:r>
      <w:r>
        <w:rPr>
          <w:rFonts w:cs="Arial"/>
          <w:szCs w:val="20"/>
        </w:rPr>
        <w:t>&lt;physical filer&gt;</w:t>
      </w:r>
      <w:r w:rsidRPr="00CA12E2">
        <w:rPr>
          <w:rFonts w:cs="Arial"/>
          <w:szCs w:val="20"/>
        </w:rPr>
        <w:t xml:space="preserve"> </w:t>
      </w:r>
      <w:proofErr w:type="spellStart"/>
      <w:r w:rsidRPr="00CA12E2">
        <w:rPr>
          <w:rFonts w:cs="Arial"/>
          <w:szCs w:val="20"/>
        </w:rPr>
        <w:t>vfiler</w:t>
      </w:r>
      <w:proofErr w:type="spellEnd"/>
      <w:r w:rsidRPr="00CA12E2">
        <w:rPr>
          <w:rFonts w:cs="Arial"/>
          <w:szCs w:val="20"/>
        </w:rPr>
        <w:t xml:space="preserve"> run </w:t>
      </w:r>
      <w:r>
        <w:rPr>
          <w:rFonts w:cs="Arial"/>
          <w:szCs w:val="20"/>
        </w:rPr>
        <w:t>&lt;</w:t>
      </w:r>
      <w:proofErr w:type="spellStart"/>
      <w:r>
        <w:rPr>
          <w:rFonts w:cs="Arial"/>
          <w:szCs w:val="20"/>
        </w:rPr>
        <w:t>vfiler</w:t>
      </w:r>
      <w:proofErr w:type="spellEnd"/>
      <w:r>
        <w:rPr>
          <w:rFonts w:cs="Arial"/>
          <w:szCs w:val="20"/>
        </w:rPr>
        <w:t xml:space="preserve"> name&gt;</w:t>
      </w:r>
      <w:r w:rsidRPr="00CA12E2">
        <w:rPr>
          <w:rFonts w:cs="Arial"/>
          <w:szCs w:val="20"/>
        </w:rPr>
        <w:t xml:space="preserve"> </w:t>
      </w:r>
      <w:proofErr w:type="spellStart"/>
      <w:r w:rsidRPr="00CA12E2">
        <w:rPr>
          <w:rFonts w:cs="Arial"/>
          <w:szCs w:val="20"/>
        </w:rPr>
        <w:t>useradmin</w:t>
      </w:r>
      <w:proofErr w:type="spellEnd"/>
      <w:r w:rsidRPr="00CA12E2">
        <w:rPr>
          <w:rFonts w:cs="Arial"/>
          <w:szCs w:val="20"/>
        </w:rPr>
        <w:t xml:space="preserve"> </w:t>
      </w:r>
      <w:proofErr w:type="spellStart"/>
      <w:r w:rsidRPr="00CA12E2">
        <w:rPr>
          <w:rFonts w:cs="Arial"/>
          <w:szCs w:val="20"/>
        </w:rPr>
        <w:t>domainuser</w:t>
      </w:r>
      <w:proofErr w:type="spellEnd"/>
      <w:r w:rsidRPr="00CA12E2">
        <w:rPr>
          <w:rFonts w:cs="Arial"/>
          <w:szCs w:val="20"/>
        </w:rPr>
        <w:t xml:space="preserve"> list -g Administrators</w:t>
      </w:r>
    </w:p>
    <w:p w14:paraId="51326424" w14:textId="77777777" w:rsidR="00445711" w:rsidRPr="00DF0AD9" w:rsidRDefault="00445711" w:rsidP="00445711">
      <w:pPr>
        <w:pStyle w:val="ListParagraph"/>
        <w:spacing w:after="200" w:line="276" w:lineRule="auto"/>
        <w:rPr>
          <w:rFonts w:ascii="Arial" w:hAnsi="Arial" w:cs="Arial"/>
          <w:sz w:val="20"/>
          <w:szCs w:val="20"/>
        </w:rPr>
      </w:pPr>
      <w:proofErr w:type="spellStart"/>
      <w:r w:rsidRPr="00CA12E2">
        <w:rPr>
          <w:rFonts w:ascii="Arial" w:hAnsi="Arial" w:cs="Arial"/>
          <w:sz w:val="20"/>
          <w:szCs w:val="20"/>
        </w:rPr>
        <w:t>ssh</w:t>
      </w:r>
      <w:proofErr w:type="spellEnd"/>
      <w:r w:rsidRPr="00CA12E2">
        <w:rPr>
          <w:rFonts w:ascii="Arial" w:hAnsi="Arial" w:cs="Arial"/>
          <w:sz w:val="20"/>
          <w:szCs w:val="20"/>
        </w:rPr>
        <w:t xml:space="preserve"> fr-naslowep-u02 </w:t>
      </w:r>
      <w:proofErr w:type="spellStart"/>
      <w:r w:rsidRPr="00CA12E2">
        <w:rPr>
          <w:rFonts w:ascii="Arial" w:hAnsi="Arial" w:cs="Arial"/>
          <w:sz w:val="20"/>
          <w:szCs w:val="20"/>
        </w:rPr>
        <w:t>vfiler</w:t>
      </w:r>
      <w:proofErr w:type="spellEnd"/>
      <w:r w:rsidRPr="00CA12E2">
        <w:rPr>
          <w:rFonts w:ascii="Arial" w:hAnsi="Arial" w:cs="Arial"/>
          <w:sz w:val="20"/>
          <w:szCs w:val="20"/>
        </w:rPr>
        <w:t xml:space="preserve"> run prod-ecom-u0187 </w:t>
      </w:r>
      <w:proofErr w:type="spellStart"/>
      <w:r w:rsidRPr="00CA12E2">
        <w:rPr>
          <w:rFonts w:ascii="Arial" w:hAnsi="Arial" w:cs="Arial"/>
          <w:sz w:val="20"/>
          <w:szCs w:val="20"/>
        </w:rPr>
        <w:t>useradmin</w:t>
      </w:r>
      <w:proofErr w:type="spellEnd"/>
      <w:r w:rsidRPr="00CA12E2">
        <w:rPr>
          <w:rFonts w:ascii="Arial" w:hAnsi="Arial" w:cs="Arial"/>
          <w:sz w:val="20"/>
          <w:szCs w:val="20"/>
        </w:rPr>
        <w:t xml:space="preserve"> </w:t>
      </w:r>
      <w:proofErr w:type="spellStart"/>
      <w:r w:rsidRPr="00CA12E2">
        <w:rPr>
          <w:rFonts w:ascii="Arial" w:hAnsi="Arial" w:cs="Arial"/>
          <w:sz w:val="20"/>
          <w:szCs w:val="20"/>
        </w:rPr>
        <w:t>domainuser</w:t>
      </w:r>
      <w:proofErr w:type="spellEnd"/>
      <w:r w:rsidRPr="00CA12E2">
        <w:rPr>
          <w:rFonts w:ascii="Arial" w:hAnsi="Arial" w:cs="Arial"/>
          <w:sz w:val="20"/>
          <w:szCs w:val="20"/>
        </w:rPr>
        <w:t xml:space="preserve"> list -g Administrators</w:t>
      </w:r>
    </w:p>
    <w:p w14:paraId="1538A9FF" w14:textId="77777777" w:rsidR="00445711" w:rsidRPr="00CA12E2" w:rsidRDefault="00445711" w:rsidP="00445711">
      <w:pPr>
        <w:spacing w:after="200" w:line="276" w:lineRule="auto"/>
        <w:ind w:left="720"/>
        <w:rPr>
          <w:rFonts w:cs="Arial"/>
          <w:color w:val="595959" w:themeColor="text1" w:themeTint="A6"/>
          <w:szCs w:val="20"/>
        </w:rPr>
      </w:pPr>
      <w:r w:rsidRPr="00CA12E2">
        <w:rPr>
          <w:rFonts w:cs="Arial"/>
          <w:noProof/>
          <w:color w:val="595959" w:themeColor="text1" w:themeTint="A6"/>
          <w:szCs w:val="20"/>
          <w:lang w:val="en-US" w:eastAsia="en-US"/>
        </w:rPr>
        <w:drawing>
          <wp:inline distT="0" distB="0" distL="0" distR="0" wp14:anchorId="0B2DFA05" wp14:editId="7DDD3C4C">
            <wp:extent cx="4117249" cy="882063"/>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57928" cy="890778"/>
                    </a:xfrm>
                    <a:prstGeom prst="rect">
                      <a:avLst/>
                    </a:prstGeom>
                    <a:noFill/>
                    <a:ln>
                      <a:noFill/>
                    </a:ln>
                  </pic:spPr>
                </pic:pic>
              </a:graphicData>
            </a:graphic>
          </wp:inline>
        </w:drawing>
      </w:r>
    </w:p>
    <w:p w14:paraId="39DE6B36" w14:textId="77777777" w:rsidR="00445711" w:rsidRPr="00DF0AD9" w:rsidRDefault="00445711" w:rsidP="00445711">
      <w:pPr>
        <w:numPr>
          <w:ilvl w:val="0"/>
          <w:numId w:val="44"/>
        </w:numPr>
        <w:spacing w:after="200" w:line="276" w:lineRule="auto"/>
        <w:rPr>
          <w:rFonts w:cs="Arial"/>
          <w:color w:val="595959" w:themeColor="text1" w:themeTint="A6"/>
          <w:szCs w:val="20"/>
        </w:rPr>
      </w:pPr>
      <w:r>
        <w:rPr>
          <w:rFonts w:cs="Arial"/>
          <w:color w:val="595959" w:themeColor="text1" w:themeTint="A6"/>
          <w:szCs w:val="20"/>
        </w:rPr>
        <w:t>Create a Volume for th</w:t>
      </w:r>
      <w:r w:rsidRPr="00DF0AD9">
        <w:rPr>
          <w:rFonts w:cs="Arial"/>
          <w:color w:val="595959" w:themeColor="text1" w:themeTint="A6"/>
          <w:szCs w:val="20"/>
        </w:rPr>
        <w:t>e</w:t>
      </w:r>
      <w:r>
        <w:rPr>
          <w:rFonts w:cs="Arial"/>
          <w:color w:val="595959" w:themeColor="text1" w:themeTint="A6"/>
          <w:szCs w:val="20"/>
        </w:rPr>
        <w:t xml:space="preserve"> newly created CIFS </w:t>
      </w:r>
      <w:proofErr w:type="spellStart"/>
      <w:r>
        <w:rPr>
          <w:rFonts w:cs="Arial"/>
          <w:color w:val="595959" w:themeColor="text1" w:themeTint="A6"/>
          <w:szCs w:val="20"/>
        </w:rPr>
        <w:t>Vf</w:t>
      </w:r>
      <w:r w:rsidRPr="00DF0AD9">
        <w:rPr>
          <w:rFonts w:cs="Arial"/>
          <w:color w:val="595959" w:themeColor="text1" w:themeTint="A6"/>
          <w:szCs w:val="20"/>
        </w:rPr>
        <w:t>iler</w:t>
      </w:r>
      <w:proofErr w:type="spellEnd"/>
      <w:r w:rsidRPr="00DF0AD9">
        <w:rPr>
          <w:rFonts w:cs="Arial"/>
          <w:color w:val="595959" w:themeColor="text1" w:themeTint="A6"/>
          <w:szCs w:val="20"/>
        </w:rPr>
        <w:t xml:space="preserve"> through WFA </w:t>
      </w:r>
    </w:p>
    <w:p w14:paraId="24C3CCB6" w14:textId="77777777" w:rsidR="00445711" w:rsidRPr="00DF0AD9" w:rsidRDefault="00445711" w:rsidP="00445711">
      <w:pPr>
        <w:spacing w:after="200" w:line="276" w:lineRule="auto"/>
        <w:ind w:left="720"/>
        <w:rPr>
          <w:rFonts w:cs="Arial"/>
          <w:color w:val="595959" w:themeColor="text1" w:themeTint="A6"/>
          <w:szCs w:val="20"/>
        </w:rPr>
      </w:pPr>
      <w:r w:rsidRPr="00DF0AD9">
        <w:rPr>
          <w:rFonts w:cs="Arial"/>
          <w:color w:val="595959" w:themeColor="text1" w:themeTint="A6"/>
          <w:szCs w:val="20"/>
        </w:rPr>
        <w:t xml:space="preserve">Login into respective WFA </w:t>
      </w:r>
      <w:r>
        <w:rPr>
          <w:rFonts w:cs="Arial"/>
          <w:color w:val="595959" w:themeColor="text1" w:themeTint="A6"/>
          <w:szCs w:val="20"/>
        </w:rPr>
        <w:t>and f</w:t>
      </w:r>
      <w:r w:rsidRPr="00DF0AD9">
        <w:rPr>
          <w:rFonts w:cs="Arial"/>
          <w:color w:val="595959" w:themeColor="text1" w:themeTint="A6"/>
          <w:szCs w:val="20"/>
        </w:rPr>
        <w:t>rom Portal Menu (left side), select the “7M Logical Build” and select “TR Create Volume” button for making new volume.</w:t>
      </w:r>
    </w:p>
    <w:p w14:paraId="069130A5" w14:textId="77777777" w:rsidR="00445711" w:rsidRPr="00DF0AD9" w:rsidRDefault="00445711" w:rsidP="00445711">
      <w:pPr>
        <w:spacing w:after="200" w:line="276" w:lineRule="auto"/>
        <w:ind w:left="720"/>
        <w:rPr>
          <w:rFonts w:cs="Arial"/>
          <w:color w:val="595959" w:themeColor="text1" w:themeTint="A6"/>
          <w:szCs w:val="20"/>
        </w:rPr>
      </w:pPr>
      <w:r w:rsidRPr="00DF0AD9">
        <w:rPr>
          <w:rFonts w:cs="Arial"/>
          <w:noProof/>
          <w:color w:val="595959" w:themeColor="text1" w:themeTint="A6"/>
          <w:szCs w:val="20"/>
          <w:lang w:val="en-US" w:eastAsia="en-US"/>
        </w:rPr>
        <w:lastRenderedPageBreak/>
        <w:drawing>
          <wp:inline distT="0" distB="0" distL="0" distR="0" wp14:anchorId="2B5F2F70" wp14:editId="7DABB107">
            <wp:extent cx="6209570" cy="102579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51646" cy="1032748"/>
                    </a:xfrm>
                    <a:prstGeom prst="rect">
                      <a:avLst/>
                    </a:prstGeom>
                    <a:noFill/>
                    <a:ln>
                      <a:noFill/>
                    </a:ln>
                  </pic:spPr>
                </pic:pic>
              </a:graphicData>
            </a:graphic>
          </wp:inline>
        </w:drawing>
      </w:r>
    </w:p>
    <w:p w14:paraId="0B03EB35" w14:textId="77777777" w:rsidR="00445711" w:rsidRPr="00DF0AD9" w:rsidRDefault="00445711" w:rsidP="00445711">
      <w:pPr>
        <w:spacing w:after="200" w:line="276" w:lineRule="auto"/>
        <w:ind w:left="720"/>
        <w:rPr>
          <w:rFonts w:cs="Arial"/>
          <w:color w:val="595959" w:themeColor="text1" w:themeTint="A6"/>
          <w:szCs w:val="20"/>
        </w:rPr>
      </w:pPr>
    </w:p>
    <w:p w14:paraId="30630BC0" w14:textId="77777777" w:rsidR="00445711" w:rsidRPr="00DF0AD9" w:rsidRDefault="00445711" w:rsidP="00445711">
      <w:pPr>
        <w:numPr>
          <w:ilvl w:val="0"/>
          <w:numId w:val="44"/>
        </w:numPr>
        <w:spacing w:after="200" w:line="276" w:lineRule="auto"/>
        <w:rPr>
          <w:rFonts w:cs="Arial"/>
          <w:color w:val="595959" w:themeColor="text1" w:themeTint="A6"/>
          <w:szCs w:val="20"/>
        </w:rPr>
      </w:pPr>
      <w:r>
        <w:rPr>
          <w:rFonts w:cs="Arial"/>
          <w:color w:val="595959" w:themeColor="text1" w:themeTint="A6"/>
          <w:szCs w:val="20"/>
        </w:rPr>
        <w:t>Input the volume name and size after selecting the aggregate your identified as part of the pre-requisites and Execute the workflow</w:t>
      </w:r>
    </w:p>
    <w:p w14:paraId="62C680C4" w14:textId="77777777" w:rsidR="00445711" w:rsidRPr="00DF0AD9" w:rsidRDefault="00445711" w:rsidP="00445711">
      <w:pPr>
        <w:spacing w:after="200" w:line="276" w:lineRule="auto"/>
        <w:ind w:left="720"/>
        <w:rPr>
          <w:rFonts w:cs="Arial"/>
          <w:color w:val="595959" w:themeColor="text1" w:themeTint="A6"/>
          <w:szCs w:val="20"/>
        </w:rPr>
      </w:pPr>
      <w:r w:rsidRPr="00DF0AD9">
        <w:rPr>
          <w:rFonts w:cs="Arial"/>
          <w:noProof/>
          <w:color w:val="595959" w:themeColor="text1" w:themeTint="A6"/>
          <w:szCs w:val="20"/>
          <w:lang w:val="en-US" w:eastAsia="en-US"/>
        </w:rPr>
        <w:drawing>
          <wp:inline distT="0" distB="0" distL="0" distR="0" wp14:anchorId="3EB3557A" wp14:editId="00E2ED96">
            <wp:extent cx="3202305" cy="302876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42227" cy="3066528"/>
                    </a:xfrm>
                    <a:prstGeom prst="rect">
                      <a:avLst/>
                    </a:prstGeom>
                    <a:noFill/>
                    <a:ln>
                      <a:noFill/>
                    </a:ln>
                  </pic:spPr>
                </pic:pic>
              </a:graphicData>
            </a:graphic>
          </wp:inline>
        </w:drawing>
      </w:r>
    </w:p>
    <w:p w14:paraId="7446CBFF" w14:textId="77777777" w:rsidR="00445711" w:rsidRDefault="00445711" w:rsidP="00445711">
      <w:pPr>
        <w:numPr>
          <w:ilvl w:val="0"/>
          <w:numId w:val="44"/>
        </w:numPr>
        <w:spacing w:after="200" w:line="276" w:lineRule="auto"/>
        <w:rPr>
          <w:rFonts w:cs="Arial"/>
          <w:color w:val="595959" w:themeColor="text1" w:themeTint="A6"/>
          <w:szCs w:val="20"/>
        </w:rPr>
      </w:pPr>
      <w:r w:rsidRPr="00DF0AD9">
        <w:rPr>
          <w:rFonts w:cs="Arial"/>
          <w:color w:val="595959" w:themeColor="text1" w:themeTint="A6"/>
          <w:szCs w:val="20"/>
        </w:rPr>
        <w:t xml:space="preserve">After executing the Volume created, cross-check the volume details and CIFS status through CLI. </w:t>
      </w:r>
    </w:p>
    <w:p w14:paraId="5B0CEBF2" w14:textId="77777777" w:rsidR="00445711" w:rsidRPr="006304CA" w:rsidRDefault="00445711" w:rsidP="00445711">
      <w:pPr>
        <w:numPr>
          <w:ilvl w:val="1"/>
          <w:numId w:val="44"/>
        </w:numPr>
        <w:spacing w:after="200" w:line="276" w:lineRule="auto"/>
        <w:rPr>
          <w:rFonts w:cs="Arial"/>
          <w:color w:val="595959" w:themeColor="text1" w:themeTint="A6"/>
          <w:sz w:val="18"/>
          <w:szCs w:val="18"/>
        </w:rPr>
      </w:pPr>
      <w:r w:rsidRPr="006304CA">
        <w:rPr>
          <w:rFonts w:cs="Arial"/>
          <w:color w:val="595959" w:themeColor="text1" w:themeTint="A6"/>
          <w:sz w:val="18"/>
          <w:szCs w:val="18"/>
        </w:rPr>
        <w:t>Check the volume details:</w:t>
      </w:r>
    </w:p>
    <w:p w14:paraId="19C49BED" w14:textId="77777777" w:rsidR="00445711" w:rsidRPr="006304CA" w:rsidRDefault="00445711" w:rsidP="00445711">
      <w:pPr>
        <w:spacing w:after="200" w:line="276" w:lineRule="auto"/>
        <w:ind w:left="720" w:firstLine="360"/>
        <w:rPr>
          <w:rFonts w:cs="Arial"/>
          <w:sz w:val="18"/>
          <w:szCs w:val="18"/>
        </w:rPr>
      </w:pPr>
      <w:r w:rsidRPr="006304CA">
        <w:rPr>
          <w:rFonts w:cs="Arial"/>
          <w:sz w:val="18"/>
          <w:szCs w:val="18"/>
        </w:rPr>
        <w:t>#</w:t>
      </w:r>
      <w:proofErr w:type="spellStart"/>
      <w:r w:rsidRPr="006304CA">
        <w:rPr>
          <w:rFonts w:cs="Arial"/>
          <w:sz w:val="18"/>
          <w:szCs w:val="18"/>
        </w:rPr>
        <w:t>ssh</w:t>
      </w:r>
      <w:proofErr w:type="spellEnd"/>
      <w:r w:rsidRPr="006304CA">
        <w:rPr>
          <w:rFonts w:cs="Arial"/>
          <w:sz w:val="18"/>
          <w:szCs w:val="18"/>
        </w:rPr>
        <w:t xml:space="preserve"> &lt;</w:t>
      </w:r>
      <w:proofErr w:type="spellStart"/>
      <w:r w:rsidRPr="006304CA">
        <w:rPr>
          <w:rFonts w:cs="Arial"/>
          <w:sz w:val="18"/>
          <w:szCs w:val="18"/>
        </w:rPr>
        <w:t>filer_name</w:t>
      </w:r>
      <w:proofErr w:type="spellEnd"/>
      <w:r w:rsidRPr="006304CA">
        <w:rPr>
          <w:rFonts w:cs="Arial"/>
          <w:sz w:val="18"/>
          <w:szCs w:val="18"/>
        </w:rPr>
        <w:t xml:space="preserve">&gt; </w:t>
      </w:r>
      <w:proofErr w:type="spellStart"/>
      <w:r w:rsidRPr="006304CA">
        <w:rPr>
          <w:rFonts w:cs="Arial"/>
          <w:sz w:val="18"/>
          <w:szCs w:val="18"/>
        </w:rPr>
        <w:t>vfiler</w:t>
      </w:r>
      <w:proofErr w:type="spellEnd"/>
      <w:r w:rsidRPr="006304CA">
        <w:rPr>
          <w:rFonts w:cs="Arial"/>
          <w:sz w:val="18"/>
          <w:szCs w:val="18"/>
        </w:rPr>
        <w:t xml:space="preserve"> name &lt;</w:t>
      </w:r>
      <w:proofErr w:type="spellStart"/>
      <w:r w:rsidRPr="006304CA">
        <w:rPr>
          <w:rFonts w:cs="Arial"/>
          <w:sz w:val="18"/>
          <w:szCs w:val="18"/>
        </w:rPr>
        <w:t>vfiler_name</w:t>
      </w:r>
      <w:proofErr w:type="spellEnd"/>
      <w:r w:rsidRPr="006304CA">
        <w:rPr>
          <w:rFonts w:cs="Arial"/>
          <w:sz w:val="18"/>
          <w:szCs w:val="18"/>
        </w:rPr>
        <w:t xml:space="preserve">&gt; </w:t>
      </w:r>
      <w:proofErr w:type="spellStart"/>
      <w:r w:rsidRPr="006304CA">
        <w:rPr>
          <w:rFonts w:cs="Arial"/>
          <w:sz w:val="18"/>
          <w:szCs w:val="18"/>
        </w:rPr>
        <w:t>df</w:t>
      </w:r>
      <w:proofErr w:type="spellEnd"/>
      <w:r w:rsidRPr="006304CA">
        <w:rPr>
          <w:rFonts w:cs="Arial"/>
          <w:sz w:val="18"/>
          <w:szCs w:val="18"/>
        </w:rPr>
        <w:t xml:space="preserve"> –h &lt;</w:t>
      </w:r>
      <w:proofErr w:type="spellStart"/>
      <w:r w:rsidRPr="006304CA">
        <w:rPr>
          <w:rFonts w:cs="Arial"/>
          <w:sz w:val="18"/>
          <w:szCs w:val="18"/>
        </w:rPr>
        <w:t>volume_name</w:t>
      </w:r>
      <w:proofErr w:type="spellEnd"/>
      <w:r w:rsidRPr="006304CA">
        <w:rPr>
          <w:rFonts w:cs="Arial"/>
          <w:sz w:val="18"/>
          <w:szCs w:val="18"/>
        </w:rPr>
        <w:t>&gt;</w:t>
      </w:r>
    </w:p>
    <w:p w14:paraId="269E93FD" w14:textId="77777777" w:rsidR="00445711" w:rsidRPr="006304CA" w:rsidRDefault="00445711" w:rsidP="00445711">
      <w:pPr>
        <w:spacing w:after="200" w:line="276" w:lineRule="auto"/>
        <w:ind w:left="360" w:firstLine="720"/>
        <w:rPr>
          <w:rFonts w:cs="Arial"/>
          <w:color w:val="595959" w:themeColor="text1" w:themeTint="A6"/>
          <w:sz w:val="18"/>
          <w:szCs w:val="18"/>
        </w:rPr>
      </w:pPr>
      <w:r w:rsidRPr="006304CA">
        <w:rPr>
          <w:rFonts w:cs="Arial"/>
          <w:noProof/>
          <w:color w:val="595959" w:themeColor="text1" w:themeTint="A6"/>
          <w:sz w:val="18"/>
          <w:szCs w:val="18"/>
          <w:lang w:val="en-US" w:eastAsia="en-US"/>
        </w:rPr>
        <w:drawing>
          <wp:inline distT="0" distB="0" distL="0" distR="0" wp14:anchorId="1CC132D1" wp14:editId="3AC72C8E">
            <wp:extent cx="5464810" cy="778510"/>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4810" cy="778510"/>
                    </a:xfrm>
                    <a:prstGeom prst="rect">
                      <a:avLst/>
                    </a:prstGeom>
                    <a:noFill/>
                    <a:ln>
                      <a:noFill/>
                    </a:ln>
                  </pic:spPr>
                </pic:pic>
              </a:graphicData>
            </a:graphic>
          </wp:inline>
        </w:drawing>
      </w:r>
    </w:p>
    <w:p w14:paraId="2CA00FED" w14:textId="77777777" w:rsidR="00445711" w:rsidRPr="006304CA" w:rsidRDefault="00445711" w:rsidP="00445711">
      <w:pPr>
        <w:numPr>
          <w:ilvl w:val="1"/>
          <w:numId w:val="44"/>
        </w:numPr>
        <w:spacing w:after="200" w:line="276" w:lineRule="auto"/>
        <w:rPr>
          <w:rFonts w:cs="Arial"/>
          <w:color w:val="595959" w:themeColor="text1" w:themeTint="A6"/>
          <w:sz w:val="18"/>
          <w:szCs w:val="18"/>
        </w:rPr>
      </w:pPr>
      <w:r w:rsidRPr="006304CA">
        <w:rPr>
          <w:rFonts w:cs="Arial"/>
          <w:color w:val="595959" w:themeColor="text1" w:themeTint="A6"/>
          <w:sz w:val="18"/>
          <w:szCs w:val="18"/>
        </w:rPr>
        <w:t>List the SIDs of the domain Admins:</w:t>
      </w:r>
    </w:p>
    <w:p w14:paraId="138FC7B9" w14:textId="77777777" w:rsidR="00445711" w:rsidRPr="006304CA" w:rsidRDefault="00445711" w:rsidP="00445711">
      <w:pPr>
        <w:spacing w:after="200" w:line="276" w:lineRule="auto"/>
        <w:ind w:left="1080" w:firstLine="360"/>
        <w:rPr>
          <w:rFonts w:cs="Arial"/>
          <w:sz w:val="18"/>
          <w:szCs w:val="18"/>
        </w:rPr>
      </w:pPr>
      <w:proofErr w:type="spellStart"/>
      <w:r w:rsidRPr="006304CA">
        <w:rPr>
          <w:rFonts w:cs="Arial"/>
          <w:sz w:val="18"/>
          <w:szCs w:val="18"/>
        </w:rPr>
        <w:t>ssh</w:t>
      </w:r>
      <w:proofErr w:type="spellEnd"/>
      <w:r w:rsidRPr="006304CA">
        <w:rPr>
          <w:rFonts w:cs="Arial"/>
          <w:sz w:val="18"/>
          <w:szCs w:val="18"/>
        </w:rPr>
        <w:t xml:space="preserve"> &lt;</w:t>
      </w:r>
      <w:proofErr w:type="spellStart"/>
      <w:r w:rsidRPr="006304CA">
        <w:rPr>
          <w:rFonts w:cs="Arial"/>
          <w:sz w:val="18"/>
          <w:szCs w:val="18"/>
        </w:rPr>
        <w:t>filer_name</w:t>
      </w:r>
      <w:proofErr w:type="spellEnd"/>
      <w:r w:rsidRPr="006304CA">
        <w:rPr>
          <w:rFonts w:cs="Arial"/>
          <w:sz w:val="18"/>
          <w:szCs w:val="18"/>
        </w:rPr>
        <w:t xml:space="preserve">&gt; </w:t>
      </w:r>
      <w:proofErr w:type="spellStart"/>
      <w:r w:rsidRPr="006304CA">
        <w:rPr>
          <w:rFonts w:cs="Arial"/>
          <w:sz w:val="18"/>
          <w:szCs w:val="18"/>
        </w:rPr>
        <w:t>vfiler</w:t>
      </w:r>
      <w:proofErr w:type="spellEnd"/>
      <w:r w:rsidRPr="006304CA">
        <w:rPr>
          <w:rFonts w:cs="Arial"/>
          <w:sz w:val="18"/>
          <w:szCs w:val="18"/>
        </w:rPr>
        <w:t xml:space="preserve"> run &lt;</w:t>
      </w:r>
      <w:proofErr w:type="spellStart"/>
      <w:r w:rsidRPr="006304CA">
        <w:rPr>
          <w:rFonts w:cs="Arial"/>
          <w:sz w:val="18"/>
          <w:szCs w:val="18"/>
        </w:rPr>
        <w:t>vfiler_name</w:t>
      </w:r>
      <w:proofErr w:type="spellEnd"/>
      <w:r w:rsidRPr="006304CA">
        <w:rPr>
          <w:rFonts w:cs="Arial"/>
          <w:sz w:val="18"/>
          <w:szCs w:val="18"/>
        </w:rPr>
        <w:t xml:space="preserve">&gt; </w:t>
      </w:r>
      <w:proofErr w:type="spellStart"/>
      <w:r w:rsidRPr="006304CA">
        <w:rPr>
          <w:rFonts w:cs="Arial"/>
          <w:sz w:val="18"/>
          <w:szCs w:val="18"/>
        </w:rPr>
        <w:t>useradmin</w:t>
      </w:r>
      <w:proofErr w:type="spellEnd"/>
      <w:r w:rsidRPr="006304CA">
        <w:rPr>
          <w:rFonts w:cs="Arial"/>
          <w:sz w:val="18"/>
          <w:szCs w:val="18"/>
        </w:rPr>
        <w:t xml:space="preserve"> </w:t>
      </w:r>
      <w:proofErr w:type="spellStart"/>
      <w:r w:rsidRPr="006304CA">
        <w:rPr>
          <w:rFonts w:cs="Arial"/>
          <w:sz w:val="18"/>
          <w:szCs w:val="18"/>
        </w:rPr>
        <w:t>domainuser</w:t>
      </w:r>
      <w:proofErr w:type="spellEnd"/>
      <w:r w:rsidRPr="006304CA">
        <w:rPr>
          <w:rFonts w:cs="Arial"/>
          <w:sz w:val="18"/>
          <w:szCs w:val="18"/>
        </w:rPr>
        <w:t xml:space="preserve"> list -g Administrators</w:t>
      </w:r>
    </w:p>
    <w:p w14:paraId="0DEDC8C5" w14:textId="77777777" w:rsidR="00445711" w:rsidRPr="006304CA" w:rsidRDefault="00445711" w:rsidP="00445711">
      <w:pPr>
        <w:numPr>
          <w:ilvl w:val="1"/>
          <w:numId w:val="44"/>
        </w:numPr>
        <w:spacing w:after="200" w:line="276" w:lineRule="auto"/>
        <w:rPr>
          <w:rFonts w:cs="Arial"/>
          <w:color w:val="595959" w:themeColor="text1" w:themeTint="A6"/>
          <w:sz w:val="18"/>
          <w:szCs w:val="18"/>
        </w:rPr>
      </w:pPr>
      <w:r w:rsidRPr="006304CA">
        <w:rPr>
          <w:rFonts w:cs="Arial"/>
          <w:color w:val="595959" w:themeColor="text1" w:themeTint="A6"/>
          <w:sz w:val="18"/>
          <w:szCs w:val="18"/>
        </w:rPr>
        <w:t>List the local administrators:</w:t>
      </w:r>
    </w:p>
    <w:p w14:paraId="763BE8C2" w14:textId="77777777" w:rsidR="00445711" w:rsidRPr="006304CA" w:rsidRDefault="00445711" w:rsidP="00445711">
      <w:pPr>
        <w:spacing w:after="200" w:line="276" w:lineRule="auto"/>
        <w:ind w:left="1440"/>
        <w:rPr>
          <w:rFonts w:cs="Arial"/>
          <w:sz w:val="18"/>
          <w:szCs w:val="18"/>
        </w:rPr>
      </w:pPr>
      <w:proofErr w:type="spellStart"/>
      <w:r w:rsidRPr="006304CA">
        <w:rPr>
          <w:rFonts w:cs="Arial"/>
          <w:sz w:val="18"/>
          <w:szCs w:val="18"/>
        </w:rPr>
        <w:t>ssh</w:t>
      </w:r>
      <w:proofErr w:type="spellEnd"/>
      <w:r w:rsidRPr="006304CA">
        <w:rPr>
          <w:rFonts w:cs="Arial"/>
          <w:sz w:val="18"/>
          <w:szCs w:val="18"/>
        </w:rPr>
        <w:t xml:space="preserve"> &lt;</w:t>
      </w:r>
      <w:proofErr w:type="spellStart"/>
      <w:r w:rsidRPr="006304CA">
        <w:rPr>
          <w:rFonts w:cs="Arial"/>
          <w:sz w:val="18"/>
          <w:szCs w:val="18"/>
        </w:rPr>
        <w:t>filer_name</w:t>
      </w:r>
      <w:proofErr w:type="spellEnd"/>
      <w:r w:rsidRPr="006304CA">
        <w:rPr>
          <w:rFonts w:cs="Arial"/>
          <w:sz w:val="18"/>
          <w:szCs w:val="18"/>
        </w:rPr>
        <w:t xml:space="preserve">&gt; </w:t>
      </w:r>
      <w:proofErr w:type="spellStart"/>
      <w:r w:rsidRPr="006304CA">
        <w:rPr>
          <w:rFonts w:cs="Arial"/>
          <w:sz w:val="18"/>
          <w:szCs w:val="18"/>
        </w:rPr>
        <w:t>vfiler</w:t>
      </w:r>
      <w:proofErr w:type="spellEnd"/>
      <w:r w:rsidRPr="006304CA">
        <w:rPr>
          <w:rFonts w:cs="Arial"/>
          <w:sz w:val="18"/>
          <w:szCs w:val="18"/>
        </w:rPr>
        <w:t xml:space="preserve"> run &lt;</w:t>
      </w:r>
      <w:proofErr w:type="spellStart"/>
      <w:r w:rsidRPr="006304CA">
        <w:rPr>
          <w:rFonts w:cs="Arial"/>
          <w:sz w:val="18"/>
          <w:szCs w:val="18"/>
        </w:rPr>
        <w:t>vfiler_name</w:t>
      </w:r>
      <w:proofErr w:type="spellEnd"/>
      <w:r w:rsidRPr="006304CA">
        <w:rPr>
          <w:rFonts w:cs="Arial"/>
          <w:sz w:val="18"/>
          <w:szCs w:val="18"/>
        </w:rPr>
        <w:t xml:space="preserve">&gt; </w:t>
      </w:r>
      <w:proofErr w:type="spellStart"/>
      <w:r w:rsidRPr="006304CA">
        <w:rPr>
          <w:rFonts w:cs="Arial"/>
          <w:sz w:val="18"/>
          <w:szCs w:val="18"/>
        </w:rPr>
        <w:t>useradmin</w:t>
      </w:r>
      <w:proofErr w:type="spellEnd"/>
      <w:r w:rsidRPr="006304CA">
        <w:rPr>
          <w:rFonts w:cs="Arial"/>
          <w:sz w:val="18"/>
          <w:szCs w:val="18"/>
        </w:rPr>
        <w:t xml:space="preserve"> group list Administrators -u </w:t>
      </w:r>
    </w:p>
    <w:p w14:paraId="735D4758" w14:textId="77777777" w:rsidR="00445711" w:rsidRPr="006304CA" w:rsidRDefault="00445711" w:rsidP="00445711">
      <w:pPr>
        <w:numPr>
          <w:ilvl w:val="1"/>
          <w:numId w:val="44"/>
        </w:numPr>
        <w:spacing w:after="200" w:line="276" w:lineRule="auto"/>
        <w:rPr>
          <w:rFonts w:cs="Arial"/>
          <w:color w:val="595959" w:themeColor="text1" w:themeTint="A6"/>
          <w:sz w:val="18"/>
          <w:szCs w:val="18"/>
        </w:rPr>
      </w:pPr>
      <w:r w:rsidRPr="006304CA">
        <w:rPr>
          <w:rFonts w:cs="Arial"/>
          <w:color w:val="595959" w:themeColor="text1" w:themeTint="A6"/>
          <w:sz w:val="18"/>
          <w:szCs w:val="18"/>
        </w:rPr>
        <w:t>List the Local Users:</w:t>
      </w:r>
    </w:p>
    <w:p w14:paraId="5C86F853" w14:textId="77777777" w:rsidR="00445711" w:rsidRPr="006304CA" w:rsidRDefault="00445711" w:rsidP="00445711">
      <w:pPr>
        <w:spacing w:after="200" w:line="276" w:lineRule="auto"/>
        <w:ind w:left="1080" w:firstLine="360"/>
        <w:rPr>
          <w:rFonts w:cs="Arial"/>
          <w:sz w:val="18"/>
          <w:szCs w:val="18"/>
        </w:rPr>
      </w:pPr>
      <w:proofErr w:type="spellStart"/>
      <w:r w:rsidRPr="006304CA">
        <w:rPr>
          <w:rFonts w:cs="Arial"/>
          <w:sz w:val="18"/>
          <w:szCs w:val="18"/>
        </w:rPr>
        <w:t>ssh</w:t>
      </w:r>
      <w:proofErr w:type="spellEnd"/>
      <w:r w:rsidRPr="006304CA">
        <w:rPr>
          <w:rFonts w:cs="Arial"/>
          <w:sz w:val="18"/>
          <w:szCs w:val="18"/>
        </w:rPr>
        <w:t xml:space="preserve"> &lt;</w:t>
      </w:r>
      <w:proofErr w:type="spellStart"/>
      <w:r w:rsidRPr="006304CA">
        <w:rPr>
          <w:rFonts w:cs="Arial"/>
          <w:sz w:val="18"/>
          <w:szCs w:val="18"/>
        </w:rPr>
        <w:t>filer_name</w:t>
      </w:r>
      <w:proofErr w:type="spellEnd"/>
      <w:r w:rsidRPr="006304CA">
        <w:rPr>
          <w:rFonts w:cs="Arial"/>
          <w:sz w:val="18"/>
          <w:szCs w:val="18"/>
        </w:rPr>
        <w:t xml:space="preserve">&gt; </w:t>
      </w:r>
      <w:proofErr w:type="spellStart"/>
      <w:r w:rsidRPr="006304CA">
        <w:rPr>
          <w:rFonts w:cs="Arial"/>
          <w:sz w:val="18"/>
          <w:szCs w:val="18"/>
        </w:rPr>
        <w:t>vfiler</w:t>
      </w:r>
      <w:proofErr w:type="spellEnd"/>
      <w:r w:rsidRPr="006304CA">
        <w:rPr>
          <w:rFonts w:cs="Arial"/>
          <w:sz w:val="18"/>
          <w:szCs w:val="18"/>
        </w:rPr>
        <w:t xml:space="preserve"> run &lt;</w:t>
      </w:r>
      <w:proofErr w:type="spellStart"/>
      <w:r w:rsidRPr="006304CA">
        <w:rPr>
          <w:rFonts w:cs="Arial"/>
          <w:sz w:val="18"/>
          <w:szCs w:val="18"/>
        </w:rPr>
        <w:t>vfiler_name</w:t>
      </w:r>
      <w:proofErr w:type="spellEnd"/>
      <w:r w:rsidRPr="006304CA">
        <w:rPr>
          <w:rFonts w:cs="Arial"/>
          <w:sz w:val="18"/>
          <w:szCs w:val="18"/>
        </w:rPr>
        <w:t xml:space="preserve">&gt; </w:t>
      </w:r>
      <w:proofErr w:type="spellStart"/>
      <w:r w:rsidRPr="006304CA">
        <w:rPr>
          <w:rFonts w:cs="Arial"/>
          <w:sz w:val="18"/>
          <w:szCs w:val="18"/>
        </w:rPr>
        <w:t>useradmin</w:t>
      </w:r>
      <w:proofErr w:type="spellEnd"/>
      <w:r w:rsidRPr="006304CA">
        <w:rPr>
          <w:rFonts w:cs="Arial"/>
          <w:sz w:val="18"/>
          <w:szCs w:val="18"/>
        </w:rPr>
        <w:t xml:space="preserve"> user list</w:t>
      </w:r>
    </w:p>
    <w:p w14:paraId="40F15DA5" w14:textId="77777777" w:rsidR="00445711" w:rsidRPr="006304CA" w:rsidRDefault="00445711" w:rsidP="00445711">
      <w:pPr>
        <w:numPr>
          <w:ilvl w:val="1"/>
          <w:numId w:val="44"/>
        </w:numPr>
        <w:spacing w:after="200" w:line="276" w:lineRule="auto"/>
        <w:rPr>
          <w:rFonts w:cs="Arial"/>
          <w:color w:val="595959" w:themeColor="text1" w:themeTint="A6"/>
          <w:sz w:val="18"/>
          <w:szCs w:val="18"/>
        </w:rPr>
      </w:pPr>
      <w:r w:rsidRPr="006304CA">
        <w:rPr>
          <w:rFonts w:cs="Arial"/>
          <w:color w:val="595959" w:themeColor="text1" w:themeTint="A6"/>
          <w:sz w:val="18"/>
          <w:szCs w:val="18"/>
        </w:rPr>
        <w:lastRenderedPageBreak/>
        <w:t>List the local groups:</w:t>
      </w:r>
    </w:p>
    <w:p w14:paraId="06A26673" w14:textId="77777777" w:rsidR="00445711" w:rsidRPr="006304CA" w:rsidRDefault="00445711" w:rsidP="00445711">
      <w:pPr>
        <w:spacing w:after="200" w:line="276" w:lineRule="auto"/>
        <w:ind w:left="1080" w:firstLine="360"/>
        <w:rPr>
          <w:rFonts w:cs="Arial"/>
          <w:sz w:val="18"/>
          <w:szCs w:val="18"/>
        </w:rPr>
      </w:pPr>
      <w:proofErr w:type="spellStart"/>
      <w:r w:rsidRPr="006304CA">
        <w:rPr>
          <w:rFonts w:cs="Arial"/>
          <w:sz w:val="18"/>
          <w:szCs w:val="18"/>
        </w:rPr>
        <w:t>ssh</w:t>
      </w:r>
      <w:proofErr w:type="spellEnd"/>
      <w:r w:rsidRPr="006304CA">
        <w:rPr>
          <w:rFonts w:cs="Arial"/>
          <w:sz w:val="18"/>
          <w:szCs w:val="18"/>
        </w:rPr>
        <w:t xml:space="preserve"> &lt;</w:t>
      </w:r>
      <w:proofErr w:type="spellStart"/>
      <w:r w:rsidRPr="006304CA">
        <w:rPr>
          <w:rFonts w:cs="Arial"/>
          <w:sz w:val="18"/>
          <w:szCs w:val="18"/>
        </w:rPr>
        <w:t>filer_name</w:t>
      </w:r>
      <w:proofErr w:type="spellEnd"/>
      <w:r w:rsidRPr="006304CA">
        <w:rPr>
          <w:rFonts w:cs="Arial"/>
          <w:sz w:val="18"/>
          <w:szCs w:val="18"/>
        </w:rPr>
        <w:t xml:space="preserve">&gt; </w:t>
      </w:r>
      <w:proofErr w:type="spellStart"/>
      <w:r w:rsidRPr="006304CA">
        <w:rPr>
          <w:rFonts w:cs="Arial"/>
          <w:sz w:val="18"/>
          <w:szCs w:val="18"/>
        </w:rPr>
        <w:t>vfiler</w:t>
      </w:r>
      <w:proofErr w:type="spellEnd"/>
      <w:r w:rsidRPr="006304CA">
        <w:rPr>
          <w:rFonts w:cs="Arial"/>
          <w:sz w:val="18"/>
          <w:szCs w:val="18"/>
        </w:rPr>
        <w:t xml:space="preserve"> run &lt;</w:t>
      </w:r>
      <w:proofErr w:type="spellStart"/>
      <w:r w:rsidRPr="006304CA">
        <w:rPr>
          <w:rFonts w:cs="Arial"/>
          <w:sz w:val="18"/>
          <w:szCs w:val="18"/>
        </w:rPr>
        <w:t>vfiler_name</w:t>
      </w:r>
      <w:proofErr w:type="spellEnd"/>
      <w:r w:rsidRPr="006304CA">
        <w:rPr>
          <w:rFonts w:cs="Arial"/>
          <w:sz w:val="18"/>
          <w:szCs w:val="18"/>
        </w:rPr>
        <w:t xml:space="preserve">&gt; </w:t>
      </w:r>
      <w:proofErr w:type="spellStart"/>
      <w:r w:rsidRPr="006304CA">
        <w:rPr>
          <w:rFonts w:cs="Arial"/>
          <w:sz w:val="18"/>
          <w:szCs w:val="18"/>
        </w:rPr>
        <w:t>useradmin</w:t>
      </w:r>
      <w:proofErr w:type="spellEnd"/>
      <w:r w:rsidRPr="006304CA">
        <w:rPr>
          <w:rFonts w:cs="Arial"/>
          <w:sz w:val="18"/>
          <w:szCs w:val="18"/>
        </w:rPr>
        <w:t xml:space="preserve"> group list</w:t>
      </w:r>
    </w:p>
    <w:p w14:paraId="1F4105A6" w14:textId="77777777" w:rsidR="00445711" w:rsidRPr="006304CA" w:rsidRDefault="00445711" w:rsidP="00445711">
      <w:pPr>
        <w:numPr>
          <w:ilvl w:val="1"/>
          <w:numId w:val="44"/>
        </w:numPr>
        <w:spacing w:after="200" w:line="276" w:lineRule="auto"/>
        <w:rPr>
          <w:rFonts w:cs="Arial"/>
          <w:color w:val="595959" w:themeColor="text1" w:themeTint="A6"/>
          <w:sz w:val="18"/>
          <w:szCs w:val="18"/>
        </w:rPr>
      </w:pPr>
      <w:r w:rsidRPr="006304CA">
        <w:rPr>
          <w:rFonts w:cs="Arial"/>
          <w:color w:val="595959" w:themeColor="text1" w:themeTint="A6"/>
          <w:sz w:val="18"/>
          <w:szCs w:val="18"/>
        </w:rPr>
        <w:t>List the CIFS shares:</w:t>
      </w:r>
    </w:p>
    <w:p w14:paraId="1C8269CE" w14:textId="77777777" w:rsidR="00445711" w:rsidRPr="006304CA" w:rsidRDefault="00445711" w:rsidP="00445711">
      <w:pPr>
        <w:spacing w:after="200" w:line="276" w:lineRule="auto"/>
        <w:ind w:left="1080" w:firstLine="360"/>
        <w:rPr>
          <w:rFonts w:cs="Arial"/>
          <w:color w:val="595959" w:themeColor="text1" w:themeTint="A6"/>
          <w:sz w:val="18"/>
          <w:szCs w:val="18"/>
        </w:rPr>
      </w:pPr>
      <w:proofErr w:type="spellStart"/>
      <w:r w:rsidRPr="006304CA">
        <w:rPr>
          <w:rFonts w:cs="Arial"/>
          <w:sz w:val="18"/>
          <w:szCs w:val="18"/>
        </w:rPr>
        <w:t>ssh</w:t>
      </w:r>
      <w:proofErr w:type="spellEnd"/>
      <w:r w:rsidRPr="006304CA">
        <w:rPr>
          <w:rFonts w:cs="Arial"/>
          <w:sz w:val="18"/>
          <w:szCs w:val="18"/>
        </w:rPr>
        <w:t xml:space="preserve"> &lt;</w:t>
      </w:r>
      <w:proofErr w:type="spellStart"/>
      <w:r w:rsidRPr="006304CA">
        <w:rPr>
          <w:rFonts w:cs="Arial"/>
          <w:sz w:val="18"/>
          <w:szCs w:val="18"/>
        </w:rPr>
        <w:t>filer_name</w:t>
      </w:r>
      <w:proofErr w:type="spellEnd"/>
      <w:r w:rsidRPr="006304CA">
        <w:rPr>
          <w:rFonts w:cs="Arial"/>
          <w:sz w:val="18"/>
          <w:szCs w:val="18"/>
        </w:rPr>
        <w:t xml:space="preserve">&gt; </w:t>
      </w:r>
      <w:proofErr w:type="spellStart"/>
      <w:r w:rsidRPr="006304CA">
        <w:rPr>
          <w:rFonts w:cs="Arial"/>
          <w:sz w:val="18"/>
          <w:szCs w:val="18"/>
        </w:rPr>
        <w:t>vfiler</w:t>
      </w:r>
      <w:proofErr w:type="spellEnd"/>
      <w:r w:rsidRPr="006304CA">
        <w:rPr>
          <w:rFonts w:cs="Arial"/>
          <w:sz w:val="18"/>
          <w:szCs w:val="18"/>
        </w:rPr>
        <w:t xml:space="preserve"> run &lt;</w:t>
      </w:r>
      <w:proofErr w:type="spellStart"/>
      <w:r w:rsidRPr="006304CA">
        <w:rPr>
          <w:rFonts w:cs="Arial"/>
          <w:sz w:val="18"/>
          <w:szCs w:val="18"/>
        </w:rPr>
        <w:t>vfiler_name</w:t>
      </w:r>
      <w:proofErr w:type="spellEnd"/>
      <w:r w:rsidRPr="006304CA">
        <w:rPr>
          <w:rFonts w:cs="Arial"/>
          <w:sz w:val="18"/>
          <w:szCs w:val="18"/>
        </w:rPr>
        <w:t xml:space="preserve">&gt; </w:t>
      </w:r>
      <w:proofErr w:type="spellStart"/>
      <w:r w:rsidRPr="006304CA">
        <w:rPr>
          <w:rFonts w:cs="Arial"/>
          <w:sz w:val="18"/>
          <w:szCs w:val="18"/>
        </w:rPr>
        <w:t>cifs</w:t>
      </w:r>
      <w:proofErr w:type="spellEnd"/>
      <w:r w:rsidRPr="006304CA">
        <w:rPr>
          <w:rFonts w:cs="Arial"/>
          <w:sz w:val="18"/>
          <w:szCs w:val="18"/>
        </w:rPr>
        <w:t xml:space="preserve"> shares</w:t>
      </w:r>
    </w:p>
    <w:p w14:paraId="5221B5AA" w14:textId="77777777" w:rsidR="00445711" w:rsidRPr="006304CA" w:rsidRDefault="00445711" w:rsidP="00445711">
      <w:pPr>
        <w:numPr>
          <w:ilvl w:val="1"/>
          <w:numId w:val="44"/>
        </w:numPr>
        <w:spacing w:after="200" w:line="276" w:lineRule="auto"/>
        <w:rPr>
          <w:rFonts w:cs="Arial"/>
          <w:color w:val="595959" w:themeColor="text1" w:themeTint="A6"/>
          <w:sz w:val="18"/>
          <w:szCs w:val="18"/>
        </w:rPr>
      </w:pPr>
      <w:r w:rsidRPr="006304CA">
        <w:rPr>
          <w:rFonts w:cs="Arial"/>
          <w:color w:val="595959" w:themeColor="text1" w:themeTint="A6"/>
          <w:sz w:val="18"/>
          <w:szCs w:val="18"/>
        </w:rPr>
        <w:t xml:space="preserve">List the CIFS domain </w:t>
      </w:r>
      <w:proofErr w:type="gramStart"/>
      <w:r w:rsidRPr="006304CA">
        <w:rPr>
          <w:rFonts w:cs="Arial"/>
          <w:color w:val="595959" w:themeColor="text1" w:themeTint="A6"/>
          <w:sz w:val="18"/>
          <w:szCs w:val="18"/>
        </w:rPr>
        <w:t>details :</w:t>
      </w:r>
      <w:proofErr w:type="gramEnd"/>
    </w:p>
    <w:p w14:paraId="72430C94" w14:textId="77777777" w:rsidR="00445711" w:rsidRPr="006304CA" w:rsidRDefault="00445711" w:rsidP="00445711">
      <w:pPr>
        <w:spacing w:after="200" w:line="276" w:lineRule="auto"/>
        <w:ind w:left="1080" w:firstLine="360"/>
        <w:rPr>
          <w:rFonts w:cs="Arial"/>
          <w:sz w:val="18"/>
          <w:szCs w:val="18"/>
        </w:rPr>
      </w:pPr>
      <w:proofErr w:type="spellStart"/>
      <w:r w:rsidRPr="006304CA">
        <w:rPr>
          <w:rFonts w:cs="Arial"/>
          <w:sz w:val="18"/>
          <w:szCs w:val="18"/>
        </w:rPr>
        <w:t>ssh</w:t>
      </w:r>
      <w:proofErr w:type="spellEnd"/>
      <w:r w:rsidRPr="006304CA">
        <w:rPr>
          <w:rFonts w:cs="Arial"/>
          <w:sz w:val="18"/>
          <w:szCs w:val="18"/>
        </w:rPr>
        <w:t xml:space="preserve"> &lt;</w:t>
      </w:r>
      <w:proofErr w:type="spellStart"/>
      <w:r w:rsidRPr="006304CA">
        <w:rPr>
          <w:rFonts w:cs="Arial"/>
          <w:sz w:val="18"/>
          <w:szCs w:val="18"/>
        </w:rPr>
        <w:t>filer_name</w:t>
      </w:r>
      <w:proofErr w:type="spellEnd"/>
      <w:r w:rsidRPr="006304CA">
        <w:rPr>
          <w:rFonts w:cs="Arial"/>
          <w:sz w:val="18"/>
          <w:szCs w:val="18"/>
        </w:rPr>
        <w:t xml:space="preserve">&gt; </w:t>
      </w:r>
      <w:proofErr w:type="spellStart"/>
      <w:r w:rsidRPr="006304CA">
        <w:rPr>
          <w:rFonts w:cs="Arial"/>
          <w:sz w:val="18"/>
          <w:szCs w:val="18"/>
        </w:rPr>
        <w:t>vfiler</w:t>
      </w:r>
      <w:proofErr w:type="spellEnd"/>
      <w:r w:rsidRPr="006304CA">
        <w:rPr>
          <w:rFonts w:cs="Arial"/>
          <w:sz w:val="18"/>
          <w:szCs w:val="18"/>
        </w:rPr>
        <w:t xml:space="preserve"> run &lt;</w:t>
      </w:r>
      <w:proofErr w:type="spellStart"/>
      <w:r w:rsidRPr="006304CA">
        <w:rPr>
          <w:rFonts w:cs="Arial"/>
          <w:sz w:val="18"/>
          <w:szCs w:val="18"/>
        </w:rPr>
        <w:t>vfiler_name</w:t>
      </w:r>
      <w:proofErr w:type="spellEnd"/>
      <w:r w:rsidRPr="006304CA">
        <w:rPr>
          <w:rFonts w:cs="Arial"/>
          <w:sz w:val="18"/>
          <w:szCs w:val="18"/>
        </w:rPr>
        <w:t xml:space="preserve">&gt; </w:t>
      </w:r>
      <w:proofErr w:type="spellStart"/>
      <w:r w:rsidRPr="006304CA">
        <w:rPr>
          <w:rFonts w:cs="Arial"/>
          <w:sz w:val="18"/>
          <w:szCs w:val="18"/>
        </w:rPr>
        <w:t>cifs</w:t>
      </w:r>
      <w:proofErr w:type="spellEnd"/>
      <w:r w:rsidRPr="006304CA">
        <w:rPr>
          <w:rFonts w:cs="Arial"/>
          <w:sz w:val="18"/>
          <w:szCs w:val="18"/>
        </w:rPr>
        <w:t xml:space="preserve"> </w:t>
      </w:r>
      <w:proofErr w:type="spellStart"/>
      <w:r w:rsidRPr="006304CA">
        <w:rPr>
          <w:rFonts w:cs="Arial"/>
          <w:sz w:val="18"/>
          <w:szCs w:val="18"/>
        </w:rPr>
        <w:t>domaininfo</w:t>
      </w:r>
      <w:proofErr w:type="spellEnd"/>
    </w:p>
    <w:p w14:paraId="11467118" w14:textId="77777777" w:rsidR="00445711" w:rsidRPr="00DF0AD9" w:rsidRDefault="00445711" w:rsidP="00445711">
      <w:pPr>
        <w:spacing w:after="200" w:line="276" w:lineRule="auto"/>
        <w:ind w:left="1440"/>
        <w:rPr>
          <w:rFonts w:cs="Arial"/>
          <w:color w:val="595959" w:themeColor="text1" w:themeTint="A6"/>
          <w:szCs w:val="20"/>
        </w:rPr>
      </w:pPr>
      <w:r w:rsidRPr="00DF0AD9">
        <w:rPr>
          <w:rFonts w:cs="Arial"/>
          <w:noProof/>
          <w:color w:val="595959" w:themeColor="text1" w:themeTint="A6"/>
          <w:szCs w:val="20"/>
          <w:lang w:val="en-US" w:eastAsia="en-US"/>
        </w:rPr>
        <w:drawing>
          <wp:inline distT="0" distB="0" distL="0" distR="0" wp14:anchorId="06052482" wp14:editId="0E565404">
            <wp:extent cx="4091305" cy="333356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19532" cy="3356568"/>
                    </a:xfrm>
                    <a:prstGeom prst="rect">
                      <a:avLst/>
                    </a:prstGeom>
                    <a:noFill/>
                    <a:ln>
                      <a:noFill/>
                    </a:ln>
                  </pic:spPr>
                </pic:pic>
              </a:graphicData>
            </a:graphic>
          </wp:inline>
        </w:drawing>
      </w:r>
    </w:p>
    <w:p w14:paraId="566D6BC7" w14:textId="77777777" w:rsidR="00445711" w:rsidRPr="00DF0AD9" w:rsidRDefault="00445711" w:rsidP="00445711">
      <w:pPr>
        <w:spacing w:after="200" w:line="276" w:lineRule="auto"/>
        <w:ind w:left="1440"/>
        <w:rPr>
          <w:rFonts w:cs="Arial"/>
          <w:color w:val="595959" w:themeColor="text1" w:themeTint="A6"/>
          <w:szCs w:val="20"/>
        </w:rPr>
      </w:pPr>
      <w:r w:rsidRPr="00DF0AD9">
        <w:rPr>
          <w:rFonts w:cs="Arial"/>
          <w:noProof/>
          <w:color w:val="595959" w:themeColor="text1" w:themeTint="A6"/>
          <w:szCs w:val="20"/>
          <w:lang w:val="en-US" w:eastAsia="en-US"/>
        </w:rPr>
        <w:drawing>
          <wp:inline distT="0" distB="0" distL="0" distR="0" wp14:anchorId="20E1C731" wp14:editId="10A35CF3">
            <wp:extent cx="4422049" cy="99598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2974" cy="998446"/>
                    </a:xfrm>
                    <a:prstGeom prst="rect">
                      <a:avLst/>
                    </a:prstGeom>
                    <a:noFill/>
                    <a:ln>
                      <a:noFill/>
                    </a:ln>
                  </pic:spPr>
                </pic:pic>
              </a:graphicData>
            </a:graphic>
          </wp:inline>
        </w:drawing>
      </w:r>
    </w:p>
    <w:p w14:paraId="3ECC84C3" w14:textId="77777777" w:rsidR="00445711" w:rsidRPr="00DF0AD9" w:rsidRDefault="00445711" w:rsidP="00445711">
      <w:pPr>
        <w:spacing w:after="200" w:line="276" w:lineRule="auto"/>
        <w:ind w:left="1440"/>
        <w:rPr>
          <w:rFonts w:cs="Arial"/>
          <w:color w:val="595959" w:themeColor="text1" w:themeTint="A6"/>
          <w:szCs w:val="20"/>
        </w:rPr>
      </w:pPr>
      <w:r w:rsidRPr="00DF0AD9">
        <w:rPr>
          <w:rFonts w:cs="Arial"/>
          <w:noProof/>
          <w:color w:val="595959" w:themeColor="text1" w:themeTint="A6"/>
          <w:szCs w:val="20"/>
          <w:lang w:val="en-US" w:eastAsia="en-US"/>
        </w:rPr>
        <w:lastRenderedPageBreak/>
        <w:drawing>
          <wp:inline distT="0" distB="0" distL="0" distR="0" wp14:anchorId="663187F4" wp14:editId="153985E4">
            <wp:extent cx="3354705" cy="2990669"/>
            <wp:effectExtent l="0" t="0" r="0" b="69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84166" cy="3016933"/>
                    </a:xfrm>
                    <a:prstGeom prst="rect">
                      <a:avLst/>
                    </a:prstGeom>
                    <a:noFill/>
                    <a:ln>
                      <a:noFill/>
                    </a:ln>
                  </pic:spPr>
                </pic:pic>
              </a:graphicData>
            </a:graphic>
          </wp:inline>
        </w:drawing>
      </w:r>
    </w:p>
    <w:p w14:paraId="470E1404" w14:textId="77777777" w:rsidR="00445711" w:rsidRPr="00DF0AD9" w:rsidRDefault="00445711" w:rsidP="00445711">
      <w:pPr>
        <w:spacing w:after="200" w:line="276" w:lineRule="auto"/>
        <w:ind w:left="1080" w:firstLine="360"/>
        <w:rPr>
          <w:rFonts w:cs="Arial"/>
          <w:color w:val="595959" w:themeColor="text1" w:themeTint="A6"/>
          <w:szCs w:val="20"/>
        </w:rPr>
      </w:pPr>
      <w:r w:rsidRPr="00DF0AD9">
        <w:rPr>
          <w:rFonts w:cs="Arial"/>
          <w:noProof/>
          <w:color w:val="595959" w:themeColor="text1" w:themeTint="A6"/>
          <w:szCs w:val="20"/>
          <w:lang w:val="en-US" w:eastAsia="en-US"/>
        </w:rPr>
        <w:drawing>
          <wp:inline distT="0" distB="0" distL="0" distR="0" wp14:anchorId="5AD24508" wp14:editId="4FAF2F81">
            <wp:extent cx="3354705" cy="2990669"/>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79177" cy="3012485"/>
                    </a:xfrm>
                    <a:prstGeom prst="rect">
                      <a:avLst/>
                    </a:prstGeom>
                    <a:noFill/>
                    <a:ln>
                      <a:noFill/>
                    </a:ln>
                  </pic:spPr>
                </pic:pic>
              </a:graphicData>
            </a:graphic>
          </wp:inline>
        </w:drawing>
      </w:r>
    </w:p>
    <w:p w14:paraId="0222BBDE" w14:textId="77777777" w:rsidR="00445711" w:rsidRDefault="00445711" w:rsidP="00445711">
      <w:pPr>
        <w:pStyle w:val="Heading3"/>
      </w:pPr>
      <w:bookmarkStart w:id="214" w:name="_Toc475023010"/>
      <w:bookmarkStart w:id="215" w:name="_Toc480543192"/>
      <w:r>
        <w:t>Adding Space to existing 7-mode volume:</w:t>
      </w:r>
      <w:bookmarkEnd w:id="214"/>
      <w:bookmarkEnd w:id="215"/>
    </w:p>
    <w:p w14:paraId="098DE208" w14:textId="77777777" w:rsidR="00445711" w:rsidRPr="00423947" w:rsidRDefault="00445711" w:rsidP="00445711">
      <w:pPr>
        <w:pStyle w:val="BodyText"/>
        <w:rPr>
          <w:rStyle w:val="Hyperlink"/>
          <w:lang w:val="en-US"/>
        </w:rPr>
      </w:pPr>
      <w:r>
        <w:rPr>
          <w:lang w:val="en-US"/>
        </w:rPr>
        <w:t xml:space="preserve">All space add provisioning requests should go through the standard delivery process. The only time storage support will add space to existing volume is for loaner and emergency space adds as outlined in section </w:t>
      </w:r>
      <w:r>
        <w:rPr>
          <w:lang w:val="en-US"/>
        </w:rPr>
        <w:fldChar w:fldCharType="begin"/>
      </w:r>
      <w:r>
        <w:rPr>
          <w:lang w:val="en-US"/>
        </w:rPr>
        <w:instrText xml:space="preserve"> HYPERLINK  \l "_Emergency/Loaner_Storage_Provisioning:_2" </w:instrText>
      </w:r>
      <w:r>
        <w:rPr>
          <w:lang w:val="en-US"/>
        </w:rPr>
        <w:fldChar w:fldCharType="separate"/>
      </w:r>
      <w:r w:rsidRPr="00423947">
        <w:rPr>
          <w:rStyle w:val="Hyperlink"/>
          <w:lang w:val="en-US"/>
        </w:rPr>
        <w:t>Emergency/Loaner Storage Provisioning</w:t>
      </w:r>
    </w:p>
    <w:p w14:paraId="23251118" w14:textId="77777777" w:rsidR="00445711" w:rsidRPr="00423947" w:rsidRDefault="00445711" w:rsidP="00445711">
      <w:pPr>
        <w:pStyle w:val="BodyText"/>
        <w:rPr>
          <w:lang w:val="en-US"/>
        </w:rPr>
      </w:pPr>
      <w:r>
        <w:rPr>
          <w:lang w:val="en-US"/>
        </w:rPr>
        <w:fldChar w:fldCharType="end"/>
      </w:r>
    </w:p>
    <w:p w14:paraId="600D9B6D" w14:textId="14F8D7AC" w:rsidR="00445711" w:rsidRDefault="00445711" w:rsidP="00445711">
      <w:pPr>
        <w:pStyle w:val="BodyText"/>
        <w:rPr>
          <w:lang w:val="en-US"/>
        </w:rPr>
      </w:pPr>
      <w:r>
        <w:rPr>
          <w:lang w:val="en-US"/>
        </w:rPr>
        <w:t xml:space="preserve">All 7-mode space adds should be completed through Service </w:t>
      </w:r>
      <w:proofErr w:type="gramStart"/>
      <w:r>
        <w:rPr>
          <w:lang w:val="en-US"/>
        </w:rPr>
        <w:t>now</w:t>
      </w:r>
      <w:proofErr w:type="gramEnd"/>
      <w:r>
        <w:rPr>
          <w:lang w:val="en-US"/>
        </w:rPr>
        <w:t xml:space="preserve"> Automation workflow</w:t>
      </w:r>
      <w:ins w:id="216" w:author="Microsoft Office User" w:date="2017-09-13T12:24:00Z">
        <w:r w:rsidR="007622A4">
          <w:rPr>
            <w:lang w:val="en-US"/>
          </w:rPr>
          <w:t xml:space="preserve"> as it takes into account utilization and overcommit checks</w:t>
        </w:r>
      </w:ins>
      <w:r>
        <w:rPr>
          <w:lang w:val="en-US"/>
        </w:rPr>
        <w:t>.</w:t>
      </w:r>
    </w:p>
    <w:p w14:paraId="05108DC3" w14:textId="77777777" w:rsidR="00445711" w:rsidRPr="00F91768" w:rsidRDefault="00445711" w:rsidP="00445711">
      <w:pPr>
        <w:pStyle w:val="BodyText"/>
        <w:rPr>
          <w:i/>
          <w:color w:val="auto"/>
          <w:u w:val="single"/>
        </w:rPr>
      </w:pPr>
      <w:r w:rsidRPr="00F91768">
        <w:rPr>
          <w:i/>
          <w:color w:val="auto"/>
          <w:u w:val="single"/>
        </w:rPr>
        <w:t>Submit a pre-approved CR as outlined below:</w:t>
      </w:r>
    </w:p>
    <w:p w14:paraId="671B35DF" w14:textId="77777777" w:rsidR="00445711" w:rsidRPr="00423947" w:rsidRDefault="00445711" w:rsidP="00445711">
      <w:pPr>
        <w:pStyle w:val="BodyText"/>
        <w:numPr>
          <w:ilvl w:val="0"/>
          <w:numId w:val="31"/>
        </w:numPr>
        <w:rPr>
          <w:rStyle w:val="Hyperlink"/>
          <w:lang w:val="en-US"/>
        </w:rPr>
      </w:pPr>
      <w:r>
        <w:t xml:space="preserve">Review the guidelines outlined in </w:t>
      </w:r>
      <w:r>
        <w:rPr>
          <w:lang w:val="en-US"/>
        </w:rPr>
        <w:t xml:space="preserve">section </w:t>
      </w:r>
      <w:r>
        <w:rPr>
          <w:lang w:val="en-US"/>
        </w:rPr>
        <w:fldChar w:fldCharType="begin"/>
      </w:r>
      <w:r>
        <w:rPr>
          <w:lang w:val="en-US"/>
        </w:rPr>
        <w:instrText xml:space="preserve"> HYPERLINK  \l "_Emergency/Loaner_Storage_Provisioning:_2" </w:instrText>
      </w:r>
      <w:r>
        <w:rPr>
          <w:lang w:val="en-US"/>
        </w:rPr>
        <w:fldChar w:fldCharType="separate"/>
      </w:r>
      <w:r w:rsidRPr="00423947">
        <w:rPr>
          <w:rStyle w:val="Hyperlink"/>
          <w:lang w:val="en-US"/>
        </w:rPr>
        <w:t>Emergency/Loaner Storage Provisioning</w:t>
      </w:r>
      <w:r>
        <w:rPr>
          <w:rStyle w:val="Hyperlink"/>
          <w:lang w:val="en-US"/>
        </w:rPr>
        <w:t xml:space="preserve"> </w:t>
      </w:r>
    </w:p>
    <w:p w14:paraId="19EEA985" w14:textId="77777777" w:rsidR="00445711" w:rsidRPr="00423947" w:rsidRDefault="00445711" w:rsidP="00445711">
      <w:pPr>
        <w:pStyle w:val="BodyText"/>
        <w:numPr>
          <w:ilvl w:val="0"/>
          <w:numId w:val="31"/>
        </w:numPr>
        <w:rPr>
          <w:lang w:val="en-US"/>
        </w:rPr>
      </w:pPr>
      <w:r>
        <w:rPr>
          <w:lang w:val="en-US"/>
        </w:rPr>
        <w:fldChar w:fldCharType="end"/>
      </w:r>
      <w:r>
        <w:t>If the request qualifies as an Emergency/Loaner request then raise CR in SM9 tool with following categories, select &lt;Storage&gt;</w:t>
      </w:r>
    </w:p>
    <w:p w14:paraId="73EA104E" w14:textId="77777777" w:rsidR="00445711" w:rsidRDefault="00445711" w:rsidP="00445711">
      <w:pPr>
        <w:ind w:left="720"/>
      </w:pPr>
      <w:r>
        <w:rPr>
          <w:noProof/>
          <w:lang w:val="en-US" w:eastAsia="en-US"/>
        </w:rPr>
        <w:lastRenderedPageBreak/>
        <w:drawing>
          <wp:inline distT="0" distB="0" distL="0" distR="0" wp14:anchorId="0EBE3B69" wp14:editId="32F9F2ED">
            <wp:extent cx="2974249" cy="207661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2984226" cy="2083582"/>
                    </a:xfrm>
                    <a:prstGeom prst="rect">
                      <a:avLst/>
                    </a:prstGeom>
                    <a:noFill/>
                    <a:ln w="9525">
                      <a:noFill/>
                      <a:miter lim="800000"/>
                      <a:headEnd/>
                      <a:tailEnd/>
                    </a:ln>
                  </pic:spPr>
                </pic:pic>
              </a:graphicData>
            </a:graphic>
          </wp:inline>
        </w:drawing>
      </w:r>
    </w:p>
    <w:p w14:paraId="75807AFE" w14:textId="77777777" w:rsidR="00445711" w:rsidRDefault="00445711" w:rsidP="00445711">
      <w:pPr>
        <w:pStyle w:val="BodyText"/>
        <w:numPr>
          <w:ilvl w:val="0"/>
          <w:numId w:val="31"/>
        </w:numPr>
      </w:pPr>
      <w:r w:rsidRPr="00423947">
        <w:t>Then within the CR, select &lt;Configuration&gt; for the “Subcategory” section</w:t>
      </w:r>
    </w:p>
    <w:p w14:paraId="5CFB4973" w14:textId="77777777" w:rsidR="00445711" w:rsidRDefault="00445711" w:rsidP="00445711">
      <w:pPr>
        <w:pStyle w:val="BodyText"/>
        <w:ind w:left="720"/>
      </w:pPr>
      <w:r>
        <w:rPr>
          <w:noProof/>
          <w:lang w:val="en-US" w:eastAsia="en-US"/>
        </w:rPr>
        <w:drawing>
          <wp:inline distT="0" distB="0" distL="0" distR="0" wp14:anchorId="39E94863" wp14:editId="458AD315">
            <wp:extent cx="3050449" cy="2029531"/>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srcRect/>
                    <a:stretch>
                      <a:fillRect/>
                    </a:stretch>
                  </pic:blipFill>
                  <pic:spPr bwMode="auto">
                    <a:xfrm>
                      <a:off x="0" y="0"/>
                      <a:ext cx="3060403" cy="2036153"/>
                    </a:xfrm>
                    <a:prstGeom prst="rect">
                      <a:avLst/>
                    </a:prstGeom>
                    <a:noFill/>
                    <a:ln w="9525">
                      <a:noFill/>
                      <a:miter lim="800000"/>
                      <a:headEnd/>
                      <a:tailEnd/>
                    </a:ln>
                  </pic:spPr>
                </pic:pic>
              </a:graphicData>
            </a:graphic>
          </wp:inline>
        </w:drawing>
      </w:r>
    </w:p>
    <w:p w14:paraId="2F3D9F43" w14:textId="77777777" w:rsidR="00445711" w:rsidRDefault="00445711" w:rsidP="00445711">
      <w:pPr>
        <w:pStyle w:val="BodyText"/>
        <w:numPr>
          <w:ilvl w:val="0"/>
          <w:numId w:val="31"/>
        </w:numPr>
      </w:pPr>
      <w:r>
        <w:t>Then select &lt;Storage Increase&gt;</w:t>
      </w:r>
    </w:p>
    <w:p w14:paraId="6A13A90D" w14:textId="77777777" w:rsidR="00445711" w:rsidRDefault="00445711" w:rsidP="00445711">
      <w:pPr>
        <w:pStyle w:val="ListParagraph"/>
      </w:pPr>
      <w:r>
        <w:rPr>
          <w:noProof/>
          <w:lang w:val="en-US"/>
        </w:rPr>
        <w:drawing>
          <wp:inline distT="0" distB="0" distL="0" distR="0" wp14:anchorId="79D0B3A7" wp14:editId="56890481">
            <wp:extent cx="4038600" cy="170682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cstate="print"/>
                    <a:srcRect/>
                    <a:stretch>
                      <a:fillRect/>
                    </a:stretch>
                  </pic:blipFill>
                  <pic:spPr bwMode="auto">
                    <a:xfrm>
                      <a:off x="0" y="0"/>
                      <a:ext cx="4046091" cy="1709995"/>
                    </a:xfrm>
                    <a:prstGeom prst="rect">
                      <a:avLst/>
                    </a:prstGeom>
                    <a:noFill/>
                    <a:ln w="9525">
                      <a:noFill/>
                      <a:miter lim="800000"/>
                      <a:headEnd/>
                      <a:tailEnd/>
                    </a:ln>
                  </pic:spPr>
                </pic:pic>
              </a:graphicData>
            </a:graphic>
          </wp:inline>
        </w:drawing>
      </w:r>
    </w:p>
    <w:p w14:paraId="0F493E27" w14:textId="77777777" w:rsidR="00445711" w:rsidRDefault="00445711" w:rsidP="00445711">
      <w:pPr>
        <w:pStyle w:val="ListParagraph"/>
      </w:pPr>
    </w:p>
    <w:p w14:paraId="07E21D43" w14:textId="77777777" w:rsidR="00445711" w:rsidRDefault="00445711" w:rsidP="00445711">
      <w:pPr>
        <w:pStyle w:val="BodyText"/>
        <w:numPr>
          <w:ilvl w:val="0"/>
          <w:numId w:val="31"/>
        </w:numPr>
      </w:pPr>
      <w:r>
        <w:t xml:space="preserve">Fill in rest of CR with correct details related to the change and put in schedule to suit. Storage </w:t>
      </w:r>
      <w:proofErr w:type="spellStart"/>
      <w:r>
        <w:t>Add’s</w:t>
      </w:r>
      <w:proofErr w:type="spellEnd"/>
      <w:r>
        <w:t xml:space="preserve"> should typically be made outside of business hours. </w:t>
      </w:r>
      <w:proofErr w:type="gramStart"/>
      <w:r>
        <w:t>However</w:t>
      </w:r>
      <w:proofErr w:type="gramEnd"/>
      <w:r>
        <w:t xml:space="preserve"> if there is pending outage then the CR can be scheduled to start asap.</w:t>
      </w:r>
    </w:p>
    <w:p w14:paraId="08894492" w14:textId="77777777" w:rsidR="00445711" w:rsidRDefault="00445711" w:rsidP="00445711">
      <w:pPr>
        <w:pStyle w:val="BodyText"/>
        <w:numPr>
          <w:ilvl w:val="0"/>
          <w:numId w:val="31"/>
        </w:numPr>
      </w:pPr>
      <w:r>
        <w:t>Once the CR is saved, associate the CR with the IM requesting the Storage Add/Decrease</w:t>
      </w:r>
    </w:p>
    <w:p w14:paraId="1518557B" w14:textId="77777777" w:rsidR="00445711" w:rsidRDefault="00445711" w:rsidP="00445711">
      <w:pPr>
        <w:pStyle w:val="ListParagraph"/>
      </w:pPr>
    </w:p>
    <w:p w14:paraId="61940B40" w14:textId="77777777" w:rsidR="00445711" w:rsidRDefault="00445711" w:rsidP="00445711">
      <w:pPr>
        <w:pStyle w:val="ListParagraph"/>
      </w:pPr>
      <w:r>
        <w:rPr>
          <w:noProof/>
          <w:lang w:val="en-US"/>
        </w:rPr>
        <w:lastRenderedPageBreak/>
        <w:drawing>
          <wp:inline distT="0" distB="0" distL="0" distR="0" wp14:anchorId="617EA5FF" wp14:editId="52B31F5F">
            <wp:extent cx="4572000" cy="26712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srcRect/>
                    <a:stretch>
                      <a:fillRect/>
                    </a:stretch>
                  </pic:blipFill>
                  <pic:spPr bwMode="auto">
                    <a:xfrm>
                      <a:off x="0" y="0"/>
                      <a:ext cx="4577685" cy="2674603"/>
                    </a:xfrm>
                    <a:prstGeom prst="rect">
                      <a:avLst/>
                    </a:prstGeom>
                    <a:noFill/>
                    <a:ln w="9525">
                      <a:noFill/>
                      <a:miter lim="800000"/>
                      <a:headEnd/>
                      <a:tailEnd/>
                    </a:ln>
                  </pic:spPr>
                </pic:pic>
              </a:graphicData>
            </a:graphic>
          </wp:inline>
        </w:drawing>
      </w:r>
    </w:p>
    <w:p w14:paraId="07807F9A" w14:textId="77777777" w:rsidR="00445711" w:rsidRDefault="00445711" w:rsidP="00445711">
      <w:pPr>
        <w:pStyle w:val="BodyText"/>
        <w:numPr>
          <w:ilvl w:val="0"/>
          <w:numId w:val="31"/>
        </w:numPr>
      </w:pPr>
      <w:r>
        <w:t>Next the CR needs to be approved before executing, this needs to be done by a storage-support peer.</w:t>
      </w:r>
    </w:p>
    <w:p w14:paraId="67ABF941" w14:textId="77777777" w:rsidR="00445711" w:rsidRDefault="00445711" w:rsidP="00445711">
      <w:pPr>
        <w:pStyle w:val="BodyText"/>
        <w:numPr>
          <w:ilvl w:val="0"/>
          <w:numId w:val="31"/>
        </w:numPr>
      </w:pPr>
      <w:r>
        <w:t>Once approved, you are good to execute the CR. Once completed, close down CR as per normal standards (less than 5 hours after scheduled end to avoid violation).</w:t>
      </w:r>
    </w:p>
    <w:p w14:paraId="4B86294D" w14:textId="77777777" w:rsidR="00445711" w:rsidRPr="00F91768" w:rsidRDefault="00445711" w:rsidP="00445711">
      <w:pPr>
        <w:pStyle w:val="BodyText"/>
        <w:rPr>
          <w:i/>
          <w:color w:val="auto"/>
          <w:u w:val="single"/>
        </w:rPr>
      </w:pPr>
      <w:r w:rsidRPr="00F91768">
        <w:rPr>
          <w:i/>
          <w:color w:val="auto"/>
          <w:u w:val="single"/>
        </w:rPr>
        <w:t>Step to increase the Storage</w:t>
      </w:r>
    </w:p>
    <w:p w14:paraId="74EB3E05" w14:textId="77777777" w:rsidR="00445711" w:rsidRPr="00197FE1" w:rsidRDefault="00445711" w:rsidP="00445711">
      <w:pPr>
        <w:rPr>
          <w:sz w:val="22"/>
          <w:szCs w:val="22"/>
        </w:rPr>
      </w:pPr>
    </w:p>
    <w:p w14:paraId="7FB737DB" w14:textId="77777777" w:rsidR="00445711" w:rsidRPr="0096585F" w:rsidRDefault="00445711" w:rsidP="00445711">
      <w:pPr>
        <w:pStyle w:val="BodyText"/>
        <w:rPr>
          <w:rFonts w:cs="Arial"/>
          <w:szCs w:val="20"/>
        </w:rPr>
      </w:pPr>
      <w:r w:rsidRPr="0096585F">
        <w:rPr>
          <w:rFonts w:cs="Arial"/>
          <w:szCs w:val="20"/>
        </w:rPr>
        <w:t>Step 1: Check the utilization</w:t>
      </w:r>
    </w:p>
    <w:p w14:paraId="32E6B815" w14:textId="77777777" w:rsidR="00445711" w:rsidRPr="0096585F" w:rsidRDefault="00445711" w:rsidP="00445711">
      <w:pPr>
        <w:rPr>
          <w:rFonts w:cs="Arial"/>
          <w:szCs w:val="20"/>
        </w:rPr>
      </w:pPr>
    </w:p>
    <w:p w14:paraId="5830CA48" w14:textId="77777777" w:rsidR="00445711" w:rsidRPr="0096585F" w:rsidRDefault="00445711" w:rsidP="00445711">
      <w:pPr>
        <w:rPr>
          <w:rFonts w:cs="Arial"/>
          <w:b/>
          <w:szCs w:val="20"/>
        </w:rPr>
      </w:pPr>
      <w:proofErr w:type="spellStart"/>
      <w:r w:rsidRPr="0096585F">
        <w:rPr>
          <w:rFonts w:cs="Arial"/>
          <w:b/>
          <w:szCs w:val="20"/>
        </w:rPr>
        <w:t>ssh</w:t>
      </w:r>
      <w:proofErr w:type="spellEnd"/>
      <w:r w:rsidRPr="0096585F">
        <w:rPr>
          <w:rFonts w:cs="Arial"/>
          <w:b/>
          <w:szCs w:val="20"/>
        </w:rPr>
        <w:t xml:space="preserve"> &lt;</w:t>
      </w:r>
      <w:proofErr w:type="spellStart"/>
      <w:r w:rsidRPr="0096585F">
        <w:rPr>
          <w:rFonts w:cs="Arial"/>
          <w:b/>
          <w:szCs w:val="20"/>
        </w:rPr>
        <w:t>pfiler</w:t>
      </w:r>
      <w:proofErr w:type="spellEnd"/>
      <w:proofErr w:type="gramStart"/>
      <w:r w:rsidRPr="0096585F">
        <w:rPr>
          <w:rFonts w:cs="Arial"/>
          <w:b/>
          <w:szCs w:val="20"/>
        </w:rPr>
        <w:t xml:space="preserve">&gt;  </w:t>
      </w:r>
      <w:proofErr w:type="spellStart"/>
      <w:r w:rsidRPr="0096585F">
        <w:rPr>
          <w:rFonts w:cs="Arial"/>
          <w:b/>
          <w:szCs w:val="20"/>
        </w:rPr>
        <w:t>vfiler</w:t>
      </w:r>
      <w:proofErr w:type="spellEnd"/>
      <w:proofErr w:type="gramEnd"/>
      <w:r w:rsidRPr="0096585F">
        <w:rPr>
          <w:rFonts w:cs="Arial"/>
          <w:b/>
          <w:szCs w:val="20"/>
        </w:rPr>
        <w:t xml:space="preserve"> run  &lt;</w:t>
      </w:r>
      <w:proofErr w:type="spellStart"/>
      <w:r w:rsidRPr="0096585F">
        <w:rPr>
          <w:rFonts w:cs="Arial"/>
          <w:b/>
          <w:szCs w:val="20"/>
        </w:rPr>
        <w:t>vfiler</w:t>
      </w:r>
      <w:proofErr w:type="spellEnd"/>
      <w:r w:rsidRPr="0096585F">
        <w:rPr>
          <w:rFonts w:cs="Arial"/>
          <w:b/>
          <w:szCs w:val="20"/>
        </w:rPr>
        <w:t xml:space="preserve">&gt; </w:t>
      </w:r>
      <w:proofErr w:type="spellStart"/>
      <w:r w:rsidRPr="0096585F">
        <w:rPr>
          <w:rFonts w:cs="Arial"/>
          <w:b/>
          <w:szCs w:val="20"/>
        </w:rPr>
        <w:t>df</w:t>
      </w:r>
      <w:proofErr w:type="spellEnd"/>
      <w:r w:rsidRPr="0096585F">
        <w:rPr>
          <w:rFonts w:cs="Arial"/>
          <w:b/>
          <w:szCs w:val="20"/>
        </w:rPr>
        <w:t xml:space="preserve">  -g  &lt;</w:t>
      </w:r>
      <w:proofErr w:type="spellStart"/>
      <w:r w:rsidRPr="0096585F">
        <w:rPr>
          <w:rFonts w:cs="Arial"/>
          <w:b/>
          <w:szCs w:val="20"/>
        </w:rPr>
        <w:t>vol</w:t>
      </w:r>
      <w:proofErr w:type="spellEnd"/>
      <w:r w:rsidRPr="0096585F">
        <w:rPr>
          <w:rFonts w:cs="Arial"/>
          <w:b/>
          <w:szCs w:val="20"/>
        </w:rPr>
        <w:t xml:space="preserve"> name&gt;</w:t>
      </w:r>
    </w:p>
    <w:p w14:paraId="62CCFF06" w14:textId="77777777" w:rsidR="00445711" w:rsidRPr="0096585F" w:rsidRDefault="00445711" w:rsidP="00445711">
      <w:pPr>
        <w:rPr>
          <w:rFonts w:cs="Arial"/>
          <w:b/>
          <w:szCs w:val="20"/>
        </w:rPr>
      </w:pPr>
    </w:p>
    <w:p w14:paraId="6D608555" w14:textId="77777777" w:rsidR="00445711" w:rsidRPr="0096585F" w:rsidRDefault="00445711" w:rsidP="00445711">
      <w:pPr>
        <w:pStyle w:val="BodyText"/>
        <w:rPr>
          <w:rFonts w:cs="Arial"/>
          <w:szCs w:val="20"/>
        </w:rPr>
      </w:pPr>
      <w:r w:rsidRPr="0096585F">
        <w:rPr>
          <w:rFonts w:cs="Arial"/>
          <w:szCs w:val="20"/>
        </w:rPr>
        <w:t xml:space="preserve">Step 2:  Check how many </w:t>
      </w:r>
      <w:proofErr w:type="spellStart"/>
      <w:r w:rsidRPr="0096585F">
        <w:rPr>
          <w:rFonts w:cs="Arial"/>
          <w:szCs w:val="20"/>
        </w:rPr>
        <w:t>qtrees</w:t>
      </w:r>
      <w:proofErr w:type="spellEnd"/>
      <w:r w:rsidRPr="0096585F">
        <w:rPr>
          <w:rFonts w:cs="Arial"/>
          <w:szCs w:val="20"/>
        </w:rPr>
        <w:t xml:space="preserve"> are available for the volume  </w:t>
      </w:r>
    </w:p>
    <w:p w14:paraId="2AE80D42" w14:textId="77777777" w:rsidR="00445711" w:rsidRPr="0096585F" w:rsidRDefault="00445711" w:rsidP="00445711">
      <w:pPr>
        <w:rPr>
          <w:rFonts w:cs="Arial"/>
          <w:szCs w:val="20"/>
        </w:rPr>
      </w:pPr>
    </w:p>
    <w:p w14:paraId="23516EBA" w14:textId="77777777" w:rsidR="00445711" w:rsidRPr="0096585F" w:rsidRDefault="00445711" w:rsidP="00445711">
      <w:pPr>
        <w:rPr>
          <w:rFonts w:cs="Arial"/>
          <w:b/>
          <w:szCs w:val="20"/>
        </w:rPr>
      </w:pPr>
      <w:proofErr w:type="spellStart"/>
      <w:r w:rsidRPr="0096585F">
        <w:rPr>
          <w:rFonts w:cs="Arial"/>
          <w:b/>
          <w:szCs w:val="20"/>
        </w:rPr>
        <w:t>ssh</w:t>
      </w:r>
      <w:proofErr w:type="spellEnd"/>
      <w:r w:rsidRPr="0096585F">
        <w:rPr>
          <w:rFonts w:cs="Arial"/>
          <w:b/>
          <w:szCs w:val="20"/>
        </w:rPr>
        <w:t xml:space="preserve"> &lt;</w:t>
      </w:r>
      <w:proofErr w:type="spellStart"/>
      <w:r w:rsidRPr="0096585F">
        <w:rPr>
          <w:rFonts w:cs="Arial"/>
          <w:b/>
          <w:szCs w:val="20"/>
        </w:rPr>
        <w:t>pfiler</w:t>
      </w:r>
      <w:proofErr w:type="spellEnd"/>
      <w:r w:rsidRPr="0096585F">
        <w:rPr>
          <w:rFonts w:cs="Arial"/>
          <w:b/>
          <w:szCs w:val="20"/>
        </w:rPr>
        <w:t xml:space="preserve">&gt;   </w:t>
      </w:r>
      <w:proofErr w:type="spellStart"/>
      <w:r w:rsidRPr="0096585F">
        <w:rPr>
          <w:rFonts w:cs="Arial"/>
          <w:b/>
          <w:szCs w:val="20"/>
        </w:rPr>
        <w:t>vfiler</w:t>
      </w:r>
      <w:proofErr w:type="spellEnd"/>
      <w:r w:rsidRPr="0096585F">
        <w:rPr>
          <w:rFonts w:cs="Arial"/>
          <w:b/>
          <w:szCs w:val="20"/>
        </w:rPr>
        <w:t xml:space="preserve"> run &lt;</w:t>
      </w:r>
      <w:proofErr w:type="spellStart"/>
      <w:r w:rsidRPr="0096585F">
        <w:rPr>
          <w:rFonts w:cs="Arial"/>
          <w:b/>
          <w:szCs w:val="20"/>
        </w:rPr>
        <w:t>vfiler</w:t>
      </w:r>
      <w:proofErr w:type="spellEnd"/>
      <w:proofErr w:type="gramStart"/>
      <w:r w:rsidRPr="0096585F">
        <w:rPr>
          <w:rFonts w:cs="Arial"/>
          <w:b/>
          <w:szCs w:val="20"/>
        </w:rPr>
        <w:t xml:space="preserve">&gt;  </w:t>
      </w:r>
      <w:proofErr w:type="spellStart"/>
      <w:r w:rsidRPr="0096585F">
        <w:rPr>
          <w:rFonts w:cs="Arial"/>
          <w:b/>
          <w:szCs w:val="20"/>
        </w:rPr>
        <w:t>qtree</w:t>
      </w:r>
      <w:proofErr w:type="spellEnd"/>
      <w:proofErr w:type="gramEnd"/>
      <w:r w:rsidRPr="0096585F">
        <w:rPr>
          <w:rFonts w:cs="Arial"/>
          <w:b/>
          <w:szCs w:val="20"/>
        </w:rPr>
        <w:t xml:space="preserve"> status &lt;</w:t>
      </w:r>
      <w:proofErr w:type="spellStart"/>
      <w:r w:rsidRPr="0096585F">
        <w:rPr>
          <w:rFonts w:cs="Arial"/>
          <w:b/>
          <w:szCs w:val="20"/>
        </w:rPr>
        <w:t>vol</w:t>
      </w:r>
      <w:proofErr w:type="spellEnd"/>
      <w:r w:rsidRPr="0096585F">
        <w:rPr>
          <w:rFonts w:cs="Arial"/>
          <w:b/>
          <w:szCs w:val="20"/>
        </w:rPr>
        <w:t xml:space="preserve"> name&gt;</w:t>
      </w:r>
    </w:p>
    <w:p w14:paraId="06118F92" w14:textId="77777777" w:rsidR="00445711" w:rsidRPr="0096585F" w:rsidRDefault="00445711" w:rsidP="00445711">
      <w:pPr>
        <w:rPr>
          <w:rFonts w:cs="Arial"/>
          <w:b/>
          <w:szCs w:val="20"/>
        </w:rPr>
      </w:pPr>
    </w:p>
    <w:p w14:paraId="6ABD77C7" w14:textId="77777777" w:rsidR="00445711" w:rsidRPr="0096585F" w:rsidRDefault="00445711" w:rsidP="00445711">
      <w:pPr>
        <w:rPr>
          <w:rFonts w:cs="Arial"/>
          <w:b/>
          <w:szCs w:val="20"/>
        </w:rPr>
      </w:pPr>
      <w:r w:rsidRPr="0096585F">
        <w:rPr>
          <w:rFonts w:cs="Arial"/>
          <w:b/>
          <w:noProof/>
          <w:szCs w:val="20"/>
          <w:lang w:val="en-US" w:eastAsia="en-US"/>
        </w:rPr>
        <w:drawing>
          <wp:inline distT="0" distB="0" distL="0" distR="0" wp14:anchorId="3CC76364" wp14:editId="483CD20A">
            <wp:extent cx="45720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2000" cy="838200"/>
                    </a:xfrm>
                    <a:prstGeom prst="rect">
                      <a:avLst/>
                    </a:prstGeom>
                    <a:noFill/>
                    <a:ln>
                      <a:noFill/>
                    </a:ln>
                  </pic:spPr>
                </pic:pic>
              </a:graphicData>
            </a:graphic>
          </wp:inline>
        </w:drawing>
      </w:r>
    </w:p>
    <w:p w14:paraId="01A8FFCA" w14:textId="77777777" w:rsidR="00445711" w:rsidRPr="0096585F" w:rsidRDefault="00445711" w:rsidP="00445711">
      <w:pPr>
        <w:rPr>
          <w:rFonts w:cs="Arial"/>
          <w:szCs w:val="20"/>
        </w:rPr>
      </w:pPr>
    </w:p>
    <w:p w14:paraId="4B698A7A" w14:textId="77777777" w:rsidR="00445711" w:rsidRPr="0096585F" w:rsidRDefault="00445711" w:rsidP="00445711">
      <w:pPr>
        <w:pStyle w:val="BodyText"/>
        <w:rPr>
          <w:rFonts w:cs="Arial"/>
          <w:szCs w:val="20"/>
        </w:rPr>
      </w:pPr>
      <w:r w:rsidRPr="0096585F">
        <w:rPr>
          <w:rFonts w:cs="Arial"/>
          <w:szCs w:val="20"/>
        </w:rPr>
        <w:t>step 3: Check if the quotas are enabled for the given volume.</w:t>
      </w:r>
    </w:p>
    <w:p w14:paraId="2AF2369A" w14:textId="77777777" w:rsidR="00445711" w:rsidRPr="0096585F" w:rsidRDefault="00445711" w:rsidP="00445711">
      <w:pPr>
        <w:rPr>
          <w:rFonts w:cs="Arial"/>
          <w:b/>
          <w:szCs w:val="20"/>
        </w:rPr>
      </w:pPr>
    </w:p>
    <w:p w14:paraId="29256D71" w14:textId="77777777" w:rsidR="00445711" w:rsidRPr="0096585F" w:rsidRDefault="00445711" w:rsidP="00445711">
      <w:pPr>
        <w:rPr>
          <w:rFonts w:cs="Arial"/>
          <w:b/>
          <w:szCs w:val="20"/>
        </w:rPr>
      </w:pPr>
      <w:proofErr w:type="spellStart"/>
      <w:r w:rsidRPr="0096585F">
        <w:rPr>
          <w:rFonts w:cs="Arial"/>
          <w:b/>
          <w:szCs w:val="20"/>
        </w:rPr>
        <w:t>ssh</w:t>
      </w:r>
      <w:proofErr w:type="spellEnd"/>
      <w:r w:rsidRPr="0096585F">
        <w:rPr>
          <w:rFonts w:cs="Arial"/>
          <w:b/>
          <w:szCs w:val="20"/>
        </w:rPr>
        <w:t xml:space="preserve"> &lt;</w:t>
      </w:r>
      <w:proofErr w:type="spellStart"/>
      <w:r w:rsidRPr="0096585F">
        <w:rPr>
          <w:rFonts w:cs="Arial"/>
          <w:b/>
          <w:szCs w:val="20"/>
        </w:rPr>
        <w:t>pfiler</w:t>
      </w:r>
      <w:proofErr w:type="spellEnd"/>
      <w:proofErr w:type="gramStart"/>
      <w:r w:rsidRPr="0096585F">
        <w:rPr>
          <w:rFonts w:cs="Arial"/>
          <w:b/>
          <w:szCs w:val="20"/>
        </w:rPr>
        <w:t xml:space="preserve">&gt;  </w:t>
      </w:r>
      <w:proofErr w:type="spellStart"/>
      <w:r w:rsidRPr="0096585F">
        <w:rPr>
          <w:rFonts w:cs="Arial"/>
          <w:b/>
          <w:szCs w:val="20"/>
        </w:rPr>
        <w:t>vfiler</w:t>
      </w:r>
      <w:proofErr w:type="spellEnd"/>
      <w:proofErr w:type="gramEnd"/>
      <w:r w:rsidRPr="0096585F">
        <w:rPr>
          <w:rFonts w:cs="Arial"/>
          <w:b/>
          <w:szCs w:val="20"/>
        </w:rPr>
        <w:t xml:space="preserve"> run  &lt;</w:t>
      </w:r>
      <w:proofErr w:type="spellStart"/>
      <w:r w:rsidRPr="0096585F">
        <w:rPr>
          <w:rFonts w:cs="Arial"/>
          <w:b/>
          <w:szCs w:val="20"/>
        </w:rPr>
        <w:t>vfiler</w:t>
      </w:r>
      <w:proofErr w:type="spellEnd"/>
      <w:r w:rsidRPr="0096585F">
        <w:rPr>
          <w:rFonts w:cs="Arial"/>
          <w:b/>
          <w:szCs w:val="20"/>
        </w:rPr>
        <w:t>&gt; quota status &lt;</w:t>
      </w:r>
      <w:proofErr w:type="spellStart"/>
      <w:r w:rsidRPr="0096585F">
        <w:rPr>
          <w:rFonts w:cs="Arial"/>
          <w:b/>
          <w:szCs w:val="20"/>
        </w:rPr>
        <w:t>vol</w:t>
      </w:r>
      <w:proofErr w:type="spellEnd"/>
      <w:r w:rsidRPr="0096585F">
        <w:rPr>
          <w:rFonts w:cs="Arial"/>
          <w:b/>
          <w:szCs w:val="20"/>
        </w:rPr>
        <w:t xml:space="preserve"> name&gt;</w:t>
      </w:r>
    </w:p>
    <w:p w14:paraId="1BE44412" w14:textId="77777777" w:rsidR="00445711" w:rsidRPr="0096585F" w:rsidRDefault="00445711" w:rsidP="00445711">
      <w:pPr>
        <w:rPr>
          <w:rFonts w:cs="Arial"/>
          <w:b/>
          <w:szCs w:val="20"/>
        </w:rPr>
      </w:pPr>
      <w:r w:rsidRPr="0096585F">
        <w:rPr>
          <w:rFonts w:cs="Arial"/>
          <w:b/>
          <w:szCs w:val="20"/>
        </w:rPr>
        <w:t xml:space="preserve"> Ex: </w:t>
      </w:r>
      <w:r w:rsidRPr="0096585F">
        <w:rPr>
          <w:rFonts w:cs="Arial"/>
          <w:szCs w:val="20"/>
        </w:rPr>
        <w:t>if the quotas are off</w:t>
      </w:r>
      <w:r w:rsidRPr="0096585F">
        <w:rPr>
          <w:rFonts w:cs="Arial"/>
          <w:b/>
          <w:szCs w:val="20"/>
        </w:rPr>
        <w:t xml:space="preserve"> </w:t>
      </w:r>
    </w:p>
    <w:p w14:paraId="1F142CF9" w14:textId="77777777" w:rsidR="00445711" w:rsidRPr="0096585F" w:rsidRDefault="00445711" w:rsidP="00445711">
      <w:pPr>
        <w:rPr>
          <w:rFonts w:cs="Arial"/>
          <w:b/>
          <w:szCs w:val="20"/>
        </w:rPr>
      </w:pPr>
    </w:p>
    <w:p w14:paraId="640E1C67" w14:textId="77777777" w:rsidR="00445711" w:rsidRPr="0096585F" w:rsidRDefault="00445711" w:rsidP="00445711">
      <w:pPr>
        <w:rPr>
          <w:rFonts w:cs="Arial"/>
          <w:b/>
          <w:szCs w:val="20"/>
        </w:rPr>
      </w:pPr>
      <w:r w:rsidRPr="0096585F">
        <w:rPr>
          <w:rFonts w:cs="Arial"/>
          <w:b/>
          <w:noProof/>
          <w:szCs w:val="20"/>
          <w:lang w:val="en-US" w:eastAsia="en-US"/>
        </w:rPr>
        <w:drawing>
          <wp:inline distT="0" distB="0" distL="0" distR="0" wp14:anchorId="605293E3" wp14:editId="5B004587">
            <wp:extent cx="4476750"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76750" cy="457200"/>
                    </a:xfrm>
                    <a:prstGeom prst="rect">
                      <a:avLst/>
                    </a:prstGeom>
                    <a:noFill/>
                    <a:ln>
                      <a:noFill/>
                    </a:ln>
                  </pic:spPr>
                </pic:pic>
              </a:graphicData>
            </a:graphic>
          </wp:inline>
        </w:drawing>
      </w:r>
    </w:p>
    <w:p w14:paraId="0C64945B" w14:textId="77777777" w:rsidR="00445711" w:rsidRPr="0096585F" w:rsidRDefault="00445711" w:rsidP="00445711">
      <w:pPr>
        <w:rPr>
          <w:rFonts w:cs="Arial"/>
          <w:b/>
          <w:szCs w:val="20"/>
        </w:rPr>
      </w:pPr>
    </w:p>
    <w:p w14:paraId="099C20FB" w14:textId="77777777" w:rsidR="00445711" w:rsidRPr="0096585F" w:rsidRDefault="00445711" w:rsidP="00445711">
      <w:pPr>
        <w:rPr>
          <w:rFonts w:cs="Arial"/>
          <w:szCs w:val="20"/>
        </w:rPr>
      </w:pPr>
      <w:r w:rsidRPr="0096585F">
        <w:rPr>
          <w:rFonts w:cs="Arial"/>
          <w:b/>
          <w:szCs w:val="20"/>
        </w:rPr>
        <w:t xml:space="preserve"> </w:t>
      </w:r>
      <w:r w:rsidRPr="0096585F">
        <w:rPr>
          <w:rFonts w:cs="Arial"/>
          <w:szCs w:val="20"/>
        </w:rPr>
        <w:t>If the quotas are on</w:t>
      </w:r>
    </w:p>
    <w:p w14:paraId="45AA0052" w14:textId="77777777" w:rsidR="00445711" w:rsidRPr="0096585F" w:rsidRDefault="00445711" w:rsidP="00445711">
      <w:pPr>
        <w:rPr>
          <w:rFonts w:cs="Arial"/>
          <w:szCs w:val="20"/>
        </w:rPr>
      </w:pPr>
    </w:p>
    <w:p w14:paraId="25DB1A0A" w14:textId="77777777" w:rsidR="00445711" w:rsidRPr="0096585F" w:rsidRDefault="00445711" w:rsidP="00445711">
      <w:pPr>
        <w:rPr>
          <w:rFonts w:cs="Arial"/>
          <w:szCs w:val="20"/>
        </w:rPr>
      </w:pPr>
      <w:r w:rsidRPr="0096585F">
        <w:rPr>
          <w:rFonts w:cs="Arial"/>
          <w:noProof/>
          <w:szCs w:val="20"/>
          <w:lang w:val="en-US" w:eastAsia="en-US"/>
        </w:rPr>
        <w:drawing>
          <wp:inline distT="0" distB="0" distL="0" distR="0" wp14:anchorId="3478329F" wp14:editId="023ACACB">
            <wp:extent cx="3162300" cy="428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62300" cy="428625"/>
                    </a:xfrm>
                    <a:prstGeom prst="rect">
                      <a:avLst/>
                    </a:prstGeom>
                    <a:noFill/>
                    <a:ln>
                      <a:noFill/>
                    </a:ln>
                  </pic:spPr>
                </pic:pic>
              </a:graphicData>
            </a:graphic>
          </wp:inline>
        </w:drawing>
      </w:r>
    </w:p>
    <w:p w14:paraId="6182B9B6" w14:textId="77777777" w:rsidR="00445711" w:rsidRPr="0096585F" w:rsidRDefault="00445711" w:rsidP="00445711">
      <w:pPr>
        <w:rPr>
          <w:rFonts w:cs="Arial"/>
          <w:szCs w:val="20"/>
        </w:rPr>
      </w:pPr>
    </w:p>
    <w:p w14:paraId="6F1B7147" w14:textId="77777777" w:rsidR="00445711" w:rsidRPr="0096585F" w:rsidRDefault="00445711" w:rsidP="00445711">
      <w:pPr>
        <w:rPr>
          <w:rFonts w:cs="Arial"/>
          <w:b/>
          <w:szCs w:val="20"/>
        </w:rPr>
      </w:pPr>
      <w:r w:rsidRPr="0096585F">
        <w:rPr>
          <w:rFonts w:cs="Arial"/>
          <w:b/>
          <w:szCs w:val="20"/>
        </w:rPr>
        <w:t>Note: if the quotas are off for the given volume proceed to step 11.</w:t>
      </w:r>
    </w:p>
    <w:p w14:paraId="0AD59BCB" w14:textId="77777777" w:rsidR="00445711" w:rsidRPr="0096585F" w:rsidRDefault="00445711" w:rsidP="00445711">
      <w:pPr>
        <w:rPr>
          <w:rFonts w:cs="Arial"/>
          <w:b/>
          <w:szCs w:val="20"/>
        </w:rPr>
      </w:pPr>
    </w:p>
    <w:p w14:paraId="3FC67CE8" w14:textId="77777777" w:rsidR="00445711" w:rsidRPr="0096585F" w:rsidRDefault="00445711" w:rsidP="00445711">
      <w:pPr>
        <w:rPr>
          <w:rFonts w:cs="Arial"/>
          <w:szCs w:val="20"/>
          <w:lang w:eastAsia="en-GB"/>
        </w:rPr>
      </w:pPr>
      <w:r w:rsidRPr="0096585F">
        <w:rPr>
          <w:rFonts w:cs="Arial"/>
          <w:szCs w:val="20"/>
          <w:lang w:eastAsia="en-GB"/>
        </w:rPr>
        <w:t xml:space="preserve">Step 4: If Quotas is ON for the given volumes. Check quota report and validate the current utilization of the </w:t>
      </w:r>
      <w:proofErr w:type="spellStart"/>
      <w:r w:rsidRPr="0096585F">
        <w:rPr>
          <w:rFonts w:cs="Arial"/>
          <w:szCs w:val="20"/>
          <w:lang w:eastAsia="en-GB"/>
        </w:rPr>
        <w:t>qtree</w:t>
      </w:r>
      <w:proofErr w:type="spellEnd"/>
      <w:r w:rsidRPr="0096585F">
        <w:rPr>
          <w:rFonts w:cs="Arial"/>
          <w:szCs w:val="20"/>
          <w:lang w:eastAsia="en-GB"/>
        </w:rPr>
        <w:t xml:space="preserve"> (it will give in KB convert that in GB by dividing it with 1024)</w:t>
      </w:r>
    </w:p>
    <w:p w14:paraId="3CB2B908" w14:textId="77777777" w:rsidR="00445711" w:rsidRPr="0096585F" w:rsidRDefault="00445711" w:rsidP="00445711">
      <w:pPr>
        <w:rPr>
          <w:rFonts w:cs="Arial"/>
          <w:szCs w:val="20"/>
        </w:rPr>
      </w:pPr>
    </w:p>
    <w:p w14:paraId="2F713F33" w14:textId="77777777" w:rsidR="00445711" w:rsidRPr="0096585F" w:rsidRDefault="00445711" w:rsidP="00445711">
      <w:pPr>
        <w:rPr>
          <w:rFonts w:cs="Arial"/>
          <w:b/>
          <w:szCs w:val="20"/>
        </w:rPr>
      </w:pPr>
      <w:proofErr w:type="spellStart"/>
      <w:r w:rsidRPr="0096585F">
        <w:rPr>
          <w:rFonts w:cs="Arial"/>
          <w:b/>
          <w:szCs w:val="20"/>
        </w:rPr>
        <w:t>ssh</w:t>
      </w:r>
      <w:proofErr w:type="spellEnd"/>
      <w:r w:rsidRPr="0096585F">
        <w:rPr>
          <w:rFonts w:cs="Arial"/>
          <w:b/>
          <w:szCs w:val="20"/>
        </w:rPr>
        <w:t xml:space="preserve"> &lt;</w:t>
      </w:r>
      <w:proofErr w:type="spellStart"/>
      <w:r w:rsidRPr="0096585F">
        <w:rPr>
          <w:rFonts w:cs="Arial"/>
          <w:b/>
          <w:szCs w:val="20"/>
        </w:rPr>
        <w:t>pfiler</w:t>
      </w:r>
      <w:proofErr w:type="spellEnd"/>
      <w:proofErr w:type="gramStart"/>
      <w:r w:rsidRPr="0096585F">
        <w:rPr>
          <w:rFonts w:cs="Arial"/>
          <w:b/>
          <w:szCs w:val="20"/>
        </w:rPr>
        <w:t xml:space="preserve">&gt;  </w:t>
      </w:r>
      <w:proofErr w:type="spellStart"/>
      <w:r w:rsidRPr="0096585F">
        <w:rPr>
          <w:rFonts w:cs="Arial"/>
          <w:b/>
          <w:szCs w:val="20"/>
        </w:rPr>
        <w:t>vfiler</w:t>
      </w:r>
      <w:proofErr w:type="spellEnd"/>
      <w:proofErr w:type="gramEnd"/>
      <w:r w:rsidRPr="0096585F">
        <w:rPr>
          <w:rFonts w:cs="Arial"/>
          <w:b/>
          <w:szCs w:val="20"/>
        </w:rPr>
        <w:t xml:space="preserve"> run  &lt;</w:t>
      </w:r>
      <w:proofErr w:type="spellStart"/>
      <w:r w:rsidRPr="0096585F">
        <w:rPr>
          <w:rFonts w:cs="Arial"/>
          <w:b/>
          <w:szCs w:val="20"/>
        </w:rPr>
        <w:t>vfiler</w:t>
      </w:r>
      <w:proofErr w:type="spellEnd"/>
      <w:r w:rsidRPr="0096585F">
        <w:rPr>
          <w:rFonts w:cs="Arial"/>
          <w:b/>
          <w:szCs w:val="20"/>
        </w:rPr>
        <w:t>&gt; quota report | grep &lt;&lt;volume&gt;&gt;</w:t>
      </w:r>
    </w:p>
    <w:p w14:paraId="26925275" w14:textId="77777777" w:rsidR="00445711" w:rsidRPr="0096585F" w:rsidRDefault="00445711" w:rsidP="00445711">
      <w:pPr>
        <w:rPr>
          <w:rFonts w:cs="Arial"/>
          <w:b/>
          <w:szCs w:val="20"/>
        </w:rPr>
      </w:pPr>
      <w:r w:rsidRPr="0096585F">
        <w:rPr>
          <w:rFonts w:cs="Arial"/>
          <w:b/>
          <w:noProof/>
          <w:szCs w:val="20"/>
          <w:lang w:val="en-US" w:eastAsia="en-US"/>
        </w:rPr>
        <w:drawing>
          <wp:inline distT="0" distB="0" distL="0" distR="0" wp14:anchorId="248276BC" wp14:editId="3C11CB7D">
            <wp:extent cx="5476875" cy="1085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6875" cy="1085850"/>
                    </a:xfrm>
                    <a:prstGeom prst="rect">
                      <a:avLst/>
                    </a:prstGeom>
                    <a:noFill/>
                    <a:ln>
                      <a:noFill/>
                    </a:ln>
                  </pic:spPr>
                </pic:pic>
              </a:graphicData>
            </a:graphic>
          </wp:inline>
        </w:drawing>
      </w:r>
    </w:p>
    <w:p w14:paraId="56721E8E" w14:textId="77777777" w:rsidR="00445711" w:rsidRPr="0096585F" w:rsidRDefault="00445711" w:rsidP="00445711">
      <w:pPr>
        <w:rPr>
          <w:rFonts w:cs="Arial"/>
          <w:szCs w:val="20"/>
        </w:rPr>
      </w:pPr>
    </w:p>
    <w:p w14:paraId="730B156F" w14:textId="77777777" w:rsidR="00445711" w:rsidRPr="0096585F" w:rsidRDefault="00445711" w:rsidP="00445711">
      <w:pPr>
        <w:rPr>
          <w:rFonts w:cs="Arial"/>
          <w:b/>
          <w:szCs w:val="20"/>
        </w:rPr>
      </w:pPr>
      <w:r w:rsidRPr="0096585F">
        <w:rPr>
          <w:rFonts w:cs="Arial"/>
          <w:szCs w:val="20"/>
          <w:lang w:eastAsia="en-GB"/>
        </w:rPr>
        <w:t xml:space="preserve">Step 5:  Create a directory to mount the </w:t>
      </w:r>
      <w:proofErr w:type="spellStart"/>
      <w:r w:rsidRPr="0096585F">
        <w:rPr>
          <w:rFonts w:cs="Arial"/>
          <w:szCs w:val="20"/>
          <w:lang w:eastAsia="en-GB"/>
        </w:rPr>
        <w:t>vfiler</w:t>
      </w:r>
      <w:proofErr w:type="spellEnd"/>
      <w:r w:rsidRPr="0096585F">
        <w:rPr>
          <w:rFonts w:cs="Arial"/>
          <w:szCs w:val="20"/>
          <w:lang w:eastAsia="en-GB"/>
        </w:rPr>
        <w:t xml:space="preserve"> root volume</w:t>
      </w:r>
      <w:r w:rsidRPr="0096585F">
        <w:rPr>
          <w:rFonts w:cs="Arial"/>
          <w:szCs w:val="20"/>
        </w:rPr>
        <w:t xml:space="preserve"> (</w:t>
      </w:r>
      <w:proofErr w:type="spellStart"/>
      <w:r w:rsidRPr="0096585F">
        <w:rPr>
          <w:rFonts w:cs="Arial"/>
          <w:b/>
          <w:szCs w:val="20"/>
        </w:rPr>
        <w:t>etc</w:t>
      </w:r>
      <w:proofErr w:type="spellEnd"/>
      <w:r w:rsidRPr="0096585F">
        <w:rPr>
          <w:rFonts w:cs="Arial"/>
          <w:b/>
          <w:szCs w:val="20"/>
        </w:rPr>
        <w:t xml:space="preserve"> directory)</w:t>
      </w:r>
    </w:p>
    <w:p w14:paraId="0B423A17" w14:textId="77777777" w:rsidR="00445711" w:rsidRPr="0096585F" w:rsidRDefault="00445711" w:rsidP="00445711">
      <w:pPr>
        <w:rPr>
          <w:rFonts w:cs="Arial"/>
          <w:b/>
          <w:szCs w:val="20"/>
        </w:rPr>
      </w:pPr>
    </w:p>
    <w:p w14:paraId="06BB3417" w14:textId="77777777" w:rsidR="00445711" w:rsidRPr="0096585F" w:rsidRDefault="00445711" w:rsidP="00445711">
      <w:pPr>
        <w:rPr>
          <w:rFonts w:cs="Arial"/>
          <w:szCs w:val="20"/>
          <w:lang w:eastAsia="en-GB"/>
        </w:rPr>
      </w:pPr>
      <w:r w:rsidRPr="0096585F">
        <w:rPr>
          <w:rFonts w:cs="Arial"/>
          <w:szCs w:val="20"/>
          <w:lang w:eastAsia="en-GB"/>
        </w:rPr>
        <w:t xml:space="preserve">Step 6: mount the root volume the </w:t>
      </w:r>
      <w:proofErr w:type="spellStart"/>
      <w:r w:rsidRPr="0096585F">
        <w:rPr>
          <w:rFonts w:cs="Arial"/>
          <w:szCs w:val="20"/>
          <w:lang w:eastAsia="en-GB"/>
        </w:rPr>
        <w:t>vfiler</w:t>
      </w:r>
      <w:proofErr w:type="spellEnd"/>
      <w:r w:rsidRPr="0096585F">
        <w:rPr>
          <w:rFonts w:cs="Arial"/>
          <w:szCs w:val="20"/>
          <w:lang w:eastAsia="en-GB"/>
        </w:rPr>
        <w:t xml:space="preserve"> to the above created volume</w:t>
      </w:r>
    </w:p>
    <w:p w14:paraId="56C9FE84" w14:textId="77777777" w:rsidR="00445711" w:rsidRPr="0096585F" w:rsidRDefault="00445711" w:rsidP="00445711">
      <w:pPr>
        <w:rPr>
          <w:rFonts w:cs="Arial"/>
          <w:b/>
          <w:szCs w:val="20"/>
        </w:rPr>
      </w:pPr>
      <w:proofErr w:type="spellStart"/>
      <w:r w:rsidRPr="0096585F">
        <w:rPr>
          <w:rFonts w:cs="Arial"/>
          <w:b/>
          <w:szCs w:val="20"/>
        </w:rPr>
        <w:t>Sudo</w:t>
      </w:r>
      <w:proofErr w:type="spellEnd"/>
      <w:r w:rsidRPr="0096585F">
        <w:rPr>
          <w:rFonts w:cs="Arial"/>
          <w:b/>
          <w:szCs w:val="20"/>
        </w:rPr>
        <w:t xml:space="preserve"> mount &lt;&lt;</w:t>
      </w:r>
      <w:proofErr w:type="spellStart"/>
      <w:r w:rsidRPr="0096585F">
        <w:rPr>
          <w:rFonts w:cs="Arial"/>
          <w:b/>
          <w:szCs w:val="20"/>
        </w:rPr>
        <w:t>vfiler</w:t>
      </w:r>
      <w:proofErr w:type="spellEnd"/>
      <w:r w:rsidRPr="0096585F">
        <w:rPr>
          <w:rFonts w:cs="Arial"/>
          <w:b/>
          <w:szCs w:val="20"/>
        </w:rPr>
        <w:t xml:space="preserve"> name&gt;&gt;:/</w:t>
      </w:r>
      <w:proofErr w:type="spellStart"/>
      <w:r w:rsidRPr="0096585F">
        <w:rPr>
          <w:rFonts w:cs="Arial"/>
          <w:b/>
          <w:szCs w:val="20"/>
        </w:rPr>
        <w:t>etc</w:t>
      </w:r>
      <w:proofErr w:type="spellEnd"/>
      <w:r w:rsidRPr="0096585F">
        <w:rPr>
          <w:rFonts w:cs="Arial"/>
          <w:b/>
          <w:szCs w:val="20"/>
        </w:rPr>
        <w:t xml:space="preserve"> &lt;&lt;mount directory&gt;&gt;</w:t>
      </w:r>
    </w:p>
    <w:p w14:paraId="1E35F595" w14:textId="77777777" w:rsidR="00445711" w:rsidRPr="0096585F" w:rsidRDefault="00445711" w:rsidP="00445711">
      <w:pPr>
        <w:rPr>
          <w:rFonts w:cs="Arial"/>
          <w:szCs w:val="20"/>
        </w:rPr>
      </w:pPr>
    </w:p>
    <w:p w14:paraId="171B10A0" w14:textId="77777777" w:rsidR="00445711" w:rsidRPr="0096585F" w:rsidRDefault="00445711" w:rsidP="00445711">
      <w:pPr>
        <w:rPr>
          <w:rFonts w:cs="Arial"/>
          <w:szCs w:val="20"/>
          <w:lang w:eastAsia="en-GB"/>
        </w:rPr>
      </w:pPr>
      <w:r>
        <w:rPr>
          <w:rFonts w:cs="Arial"/>
          <w:szCs w:val="20"/>
          <w:lang w:eastAsia="en-GB"/>
        </w:rPr>
        <w:t>Step 7</w:t>
      </w:r>
      <w:r w:rsidRPr="0096585F">
        <w:rPr>
          <w:rFonts w:cs="Arial"/>
          <w:szCs w:val="20"/>
          <w:lang w:eastAsia="en-GB"/>
        </w:rPr>
        <w:t xml:space="preserve">: change the directory to the mount directory </w:t>
      </w:r>
    </w:p>
    <w:p w14:paraId="04598626" w14:textId="77777777" w:rsidR="00445711" w:rsidRPr="0096585F" w:rsidRDefault="00445711" w:rsidP="00445711">
      <w:pPr>
        <w:rPr>
          <w:rFonts w:cs="Arial"/>
          <w:szCs w:val="20"/>
        </w:rPr>
      </w:pPr>
      <w:r w:rsidRPr="0096585F">
        <w:rPr>
          <w:rFonts w:cs="Arial"/>
          <w:szCs w:val="20"/>
        </w:rPr>
        <w:t xml:space="preserve"> # cd &lt;&lt;mount directory&gt;&gt;</w:t>
      </w:r>
    </w:p>
    <w:p w14:paraId="797BFFDF" w14:textId="77777777" w:rsidR="00445711" w:rsidRPr="0096585F" w:rsidRDefault="00445711" w:rsidP="00445711">
      <w:pPr>
        <w:rPr>
          <w:rFonts w:cs="Arial"/>
          <w:szCs w:val="20"/>
        </w:rPr>
      </w:pPr>
    </w:p>
    <w:p w14:paraId="25140453" w14:textId="77777777" w:rsidR="00445711" w:rsidRPr="0096585F" w:rsidRDefault="00445711" w:rsidP="00445711">
      <w:pPr>
        <w:rPr>
          <w:rFonts w:cs="Arial"/>
          <w:szCs w:val="20"/>
          <w:lang w:eastAsia="en-GB"/>
        </w:rPr>
      </w:pPr>
      <w:r w:rsidRPr="0096585F">
        <w:rPr>
          <w:rFonts w:cs="Arial"/>
          <w:szCs w:val="20"/>
          <w:lang w:eastAsia="en-GB"/>
        </w:rPr>
        <w:t>Step 8:  under this directory you will find quotas file (/</w:t>
      </w:r>
      <w:proofErr w:type="spellStart"/>
      <w:r w:rsidRPr="0096585F">
        <w:rPr>
          <w:rFonts w:cs="Arial"/>
          <w:szCs w:val="20"/>
          <w:lang w:eastAsia="en-GB"/>
        </w:rPr>
        <w:t>etc</w:t>
      </w:r>
      <w:proofErr w:type="spellEnd"/>
      <w:r w:rsidRPr="0096585F">
        <w:rPr>
          <w:rFonts w:cs="Arial"/>
          <w:szCs w:val="20"/>
          <w:lang w:eastAsia="en-GB"/>
        </w:rPr>
        <w:t>/quotas)</w:t>
      </w:r>
    </w:p>
    <w:p w14:paraId="0BF6B6CD" w14:textId="77777777" w:rsidR="00445711" w:rsidRPr="0096585F" w:rsidRDefault="00445711" w:rsidP="00445711">
      <w:pPr>
        <w:rPr>
          <w:rFonts w:cs="Arial"/>
          <w:szCs w:val="20"/>
        </w:rPr>
      </w:pPr>
    </w:p>
    <w:p w14:paraId="12CF975D" w14:textId="77777777" w:rsidR="00445711" w:rsidRPr="0096585F" w:rsidRDefault="00445711" w:rsidP="00445711">
      <w:pPr>
        <w:rPr>
          <w:rFonts w:cs="Arial"/>
          <w:szCs w:val="20"/>
          <w:lang w:eastAsia="en-GB"/>
        </w:rPr>
      </w:pPr>
      <w:r w:rsidRPr="0096585F">
        <w:rPr>
          <w:rFonts w:cs="Arial"/>
          <w:szCs w:val="20"/>
          <w:lang w:eastAsia="en-GB"/>
        </w:rPr>
        <w:t>Step 9:  create a copy of the quota file and modify the quota size for the given volume/</w:t>
      </w:r>
      <w:proofErr w:type="spellStart"/>
      <w:r w:rsidRPr="0096585F">
        <w:rPr>
          <w:rFonts w:cs="Arial"/>
          <w:szCs w:val="20"/>
          <w:lang w:eastAsia="en-GB"/>
        </w:rPr>
        <w:t>qtree</w:t>
      </w:r>
      <w:proofErr w:type="spellEnd"/>
      <w:r w:rsidRPr="0096585F">
        <w:rPr>
          <w:rFonts w:cs="Arial"/>
          <w:szCs w:val="20"/>
          <w:lang w:eastAsia="en-GB"/>
        </w:rPr>
        <w:t>.</w:t>
      </w:r>
    </w:p>
    <w:p w14:paraId="40EE89CD" w14:textId="77777777" w:rsidR="00445711" w:rsidRPr="0096585F" w:rsidRDefault="00445711" w:rsidP="00445711">
      <w:pPr>
        <w:rPr>
          <w:rFonts w:cs="Arial"/>
          <w:szCs w:val="20"/>
          <w:lang w:eastAsia="en-GB"/>
        </w:rPr>
      </w:pPr>
      <w:r w:rsidRPr="0096585F">
        <w:rPr>
          <w:rFonts w:cs="Arial"/>
          <w:szCs w:val="20"/>
          <w:lang w:eastAsia="en-GB"/>
        </w:rPr>
        <w:t>#</w:t>
      </w:r>
      <w:proofErr w:type="spellStart"/>
      <w:r w:rsidRPr="0096585F">
        <w:rPr>
          <w:rFonts w:cs="Arial"/>
          <w:szCs w:val="20"/>
          <w:lang w:eastAsia="en-GB"/>
        </w:rPr>
        <w:t>cp</w:t>
      </w:r>
      <w:proofErr w:type="spellEnd"/>
      <w:r w:rsidRPr="0096585F">
        <w:rPr>
          <w:rFonts w:cs="Arial"/>
          <w:szCs w:val="20"/>
          <w:lang w:eastAsia="en-GB"/>
        </w:rPr>
        <w:t xml:space="preserve"> quotas </w:t>
      </w:r>
      <w:proofErr w:type="gramStart"/>
      <w:r w:rsidRPr="0096585F">
        <w:rPr>
          <w:rFonts w:cs="Arial"/>
          <w:szCs w:val="20"/>
          <w:lang w:eastAsia="en-GB"/>
        </w:rPr>
        <w:t>quotas.&lt;</w:t>
      </w:r>
      <w:proofErr w:type="gramEnd"/>
      <w:r w:rsidRPr="0096585F">
        <w:rPr>
          <w:rFonts w:cs="Arial"/>
          <w:szCs w:val="20"/>
          <w:lang w:eastAsia="en-GB"/>
        </w:rPr>
        <w:t>&lt;</w:t>
      </w:r>
      <w:proofErr w:type="spellStart"/>
      <w:r w:rsidRPr="0096585F">
        <w:rPr>
          <w:rFonts w:cs="Arial"/>
          <w:szCs w:val="20"/>
          <w:lang w:eastAsia="en-GB"/>
        </w:rPr>
        <w:t>ddmmyy</w:t>
      </w:r>
      <w:proofErr w:type="spellEnd"/>
      <w:r w:rsidRPr="0096585F">
        <w:rPr>
          <w:rFonts w:cs="Arial"/>
          <w:szCs w:val="20"/>
          <w:lang w:eastAsia="en-GB"/>
        </w:rPr>
        <w:t>&gt;&gt;</w:t>
      </w:r>
    </w:p>
    <w:p w14:paraId="1A294E19" w14:textId="77777777" w:rsidR="00445711" w:rsidRPr="0096585F" w:rsidRDefault="00445711" w:rsidP="00445711">
      <w:pPr>
        <w:rPr>
          <w:rFonts w:cs="Arial"/>
          <w:szCs w:val="20"/>
        </w:rPr>
      </w:pPr>
    </w:p>
    <w:p w14:paraId="3DA5D9A4" w14:textId="77777777" w:rsidR="00445711" w:rsidRPr="0096585F" w:rsidRDefault="00445711" w:rsidP="00445711">
      <w:pPr>
        <w:rPr>
          <w:rFonts w:cs="Arial"/>
          <w:szCs w:val="20"/>
          <w:lang w:eastAsia="en-GB"/>
        </w:rPr>
      </w:pPr>
      <w:r w:rsidRPr="0096585F">
        <w:rPr>
          <w:rFonts w:cs="Arial"/>
          <w:szCs w:val="20"/>
          <w:lang w:eastAsia="en-GB"/>
        </w:rPr>
        <w:t>Step 10:  Change the size of the quota as per the customer request using vi editor</w:t>
      </w:r>
    </w:p>
    <w:p w14:paraId="1E9B4A23" w14:textId="77777777" w:rsidR="00445711" w:rsidRPr="0096585F" w:rsidRDefault="00445711" w:rsidP="00445711">
      <w:pPr>
        <w:rPr>
          <w:rFonts w:cs="Arial"/>
          <w:szCs w:val="20"/>
        </w:rPr>
      </w:pPr>
    </w:p>
    <w:p w14:paraId="4677E739" w14:textId="77777777" w:rsidR="00445711" w:rsidRPr="0096585F" w:rsidRDefault="00445711" w:rsidP="00445711">
      <w:pPr>
        <w:rPr>
          <w:rFonts w:cs="Arial"/>
          <w:szCs w:val="20"/>
        </w:rPr>
      </w:pPr>
      <w:r w:rsidRPr="0096585F">
        <w:rPr>
          <w:rFonts w:cs="Arial"/>
          <w:szCs w:val="20"/>
          <w:lang w:eastAsia="en-GB"/>
        </w:rPr>
        <w:t xml:space="preserve">Step 11: Set the </w:t>
      </w:r>
      <w:proofErr w:type="spellStart"/>
      <w:r w:rsidRPr="0096585F">
        <w:rPr>
          <w:rFonts w:cs="Arial"/>
          <w:szCs w:val="20"/>
          <w:lang w:eastAsia="en-GB"/>
        </w:rPr>
        <w:t>vol</w:t>
      </w:r>
      <w:proofErr w:type="spellEnd"/>
      <w:r w:rsidRPr="0096585F">
        <w:rPr>
          <w:rFonts w:cs="Arial"/>
          <w:szCs w:val="20"/>
          <w:lang w:eastAsia="en-GB"/>
        </w:rPr>
        <w:t xml:space="preserve"> size to the requested value via service now.</w:t>
      </w:r>
    </w:p>
    <w:p w14:paraId="00EE4CA1" w14:textId="77777777" w:rsidR="00445711" w:rsidRPr="0096585F" w:rsidRDefault="00445711" w:rsidP="00445711">
      <w:pPr>
        <w:rPr>
          <w:rFonts w:cs="Arial"/>
          <w:szCs w:val="20"/>
        </w:rPr>
      </w:pPr>
    </w:p>
    <w:p w14:paraId="50FE6493" w14:textId="77777777" w:rsidR="00445711" w:rsidRPr="0096585F" w:rsidRDefault="00445711" w:rsidP="00445711">
      <w:pPr>
        <w:ind w:firstLine="720"/>
        <w:rPr>
          <w:rFonts w:cs="Arial"/>
          <w:szCs w:val="20"/>
          <w:lang w:eastAsia="en-GB"/>
        </w:rPr>
      </w:pPr>
      <w:r w:rsidRPr="0096585F">
        <w:rPr>
          <w:rFonts w:cs="Arial"/>
          <w:szCs w:val="20"/>
          <w:lang w:eastAsia="en-GB"/>
        </w:rPr>
        <w:t>Go to the below link:</w:t>
      </w:r>
    </w:p>
    <w:p w14:paraId="4A653C10" w14:textId="77777777" w:rsidR="00445711" w:rsidRPr="0096585F" w:rsidRDefault="00445711" w:rsidP="00445711">
      <w:pPr>
        <w:rPr>
          <w:rFonts w:cs="Arial"/>
          <w:szCs w:val="20"/>
        </w:rPr>
      </w:pPr>
    </w:p>
    <w:p w14:paraId="28BDFCE4" w14:textId="77777777" w:rsidR="00445711" w:rsidRPr="0096585F" w:rsidRDefault="008001AF" w:rsidP="00445711">
      <w:pPr>
        <w:ind w:left="720"/>
        <w:rPr>
          <w:rFonts w:cs="Arial"/>
          <w:szCs w:val="20"/>
        </w:rPr>
      </w:pPr>
      <w:hyperlink r:id="rId151" w:history="1">
        <w:r w:rsidR="00445711" w:rsidRPr="00FE596A">
          <w:rPr>
            <w:rStyle w:val="Hyperlink"/>
            <w:rFonts w:cs="Arial"/>
            <w:szCs w:val="20"/>
          </w:rPr>
          <w:t>https://thomsonreuters.service-now.com/dcis/req_spec.do?sysId=a3d8c70e905c1e0072752eaf361fedfasplitpage=com.glideapp.servicecatalog_cat_item_view</w:t>
        </w:r>
      </w:hyperlink>
    </w:p>
    <w:p w14:paraId="1B9B90D2" w14:textId="77777777" w:rsidR="00445711" w:rsidRPr="0096585F" w:rsidRDefault="00445711" w:rsidP="00445711">
      <w:pPr>
        <w:rPr>
          <w:rFonts w:cs="Arial"/>
          <w:szCs w:val="20"/>
        </w:rPr>
      </w:pPr>
    </w:p>
    <w:p w14:paraId="3A0F8189" w14:textId="77777777" w:rsidR="00445711" w:rsidRPr="0096585F" w:rsidRDefault="00445711" w:rsidP="00445711">
      <w:pPr>
        <w:ind w:firstLine="720"/>
        <w:rPr>
          <w:rFonts w:cs="Arial"/>
          <w:szCs w:val="20"/>
          <w:lang w:eastAsia="en-GB"/>
        </w:rPr>
      </w:pPr>
      <w:r w:rsidRPr="0096585F">
        <w:rPr>
          <w:rFonts w:cs="Arial"/>
          <w:szCs w:val="20"/>
          <w:lang w:eastAsia="en-GB"/>
        </w:rPr>
        <w:t xml:space="preserve">Fill the below fields like Request type, </w:t>
      </w:r>
      <w:proofErr w:type="spellStart"/>
      <w:proofErr w:type="gramStart"/>
      <w:r w:rsidRPr="0096585F">
        <w:rPr>
          <w:rFonts w:cs="Arial"/>
          <w:szCs w:val="20"/>
          <w:lang w:eastAsia="en-GB"/>
        </w:rPr>
        <w:t>vfiler</w:t>
      </w:r>
      <w:proofErr w:type="spellEnd"/>
      <w:r w:rsidRPr="0096585F">
        <w:rPr>
          <w:rFonts w:cs="Arial"/>
          <w:szCs w:val="20"/>
          <w:lang w:eastAsia="en-GB"/>
        </w:rPr>
        <w:t xml:space="preserve">  name</w:t>
      </w:r>
      <w:proofErr w:type="gramEnd"/>
      <w:r w:rsidRPr="0096585F">
        <w:rPr>
          <w:rFonts w:cs="Arial"/>
          <w:szCs w:val="20"/>
          <w:lang w:eastAsia="en-GB"/>
        </w:rPr>
        <w:t>, volume name, current volume size,</w:t>
      </w:r>
    </w:p>
    <w:p w14:paraId="7FE935EA" w14:textId="77777777" w:rsidR="00445711" w:rsidRPr="0096585F" w:rsidRDefault="00445711" w:rsidP="00445711">
      <w:pPr>
        <w:ind w:firstLine="720"/>
        <w:rPr>
          <w:rFonts w:cs="Arial"/>
          <w:szCs w:val="20"/>
          <w:lang w:eastAsia="en-GB"/>
        </w:rPr>
      </w:pPr>
      <w:r w:rsidRPr="0096585F">
        <w:rPr>
          <w:rFonts w:cs="Arial"/>
          <w:szCs w:val="20"/>
          <w:lang w:eastAsia="en-GB"/>
        </w:rPr>
        <w:t>As shown below</w:t>
      </w:r>
    </w:p>
    <w:p w14:paraId="30C64759" w14:textId="77777777" w:rsidR="00445711" w:rsidRPr="0096585F" w:rsidRDefault="00445711" w:rsidP="00445711">
      <w:pPr>
        <w:ind w:firstLine="720"/>
        <w:rPr>
          <w:rFonts w:cs="Arial"/>
          <w:szCs w:val="20"/>
        </w:rPr>
      </w:pPr>
      <w:r w:rsidRPr="0096585F">
        <w:rPr>
          <w:rFonts w:cs="Arial"/>
          <w:noProof/>
          <w:szCs w:val="20"/>
          <w:lang w:val="en-US" w:eastAsia="en-US"/>
        </w:rPr>
        <w:lastRenderedPageBreak/>
        <w:drawing>
          <wp:inline distT="0" distB="0" distL="0" distR="0" wp14:anchorId="11B845F1" wp14:editId="655FE59F">
            <wp:extent cx="5486400" cy="3514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3514725"/>
                    </a:xfrm>
                    <a:prstGeom prst="rect">
                      <a:avLst/>
                    </a:prstGeom>
                    <a:noFill/>
                    <a:ln>
                      <a:noFill/>
                    </a:ln>
                  </pic:spPr>
                </pic:pic>
              </a:graphicData>
            </a:graphic>
          </wp:inline>
        </w:drawing>
      </w:r>
    </w:p>
    <w:p w14:paraId="41ABE631" w14:textId="77777777" w:rsidR="00445711" w:rsidRPr="0096585F" w:rsidRDefault="00445711" w:rsidP="00445711">
      <w:pPr>
        <w:ind w:firstLine="720"/>
        <w:rPr>
          <w:rFonts w:cs="Arial"/>
          <w:szCs w:val="20"/>
        </w:rPr>
      </w:pPr>
      <w:r w:rsidRPr="0096585F">
        <w:rPr>
          <w:rFonts w:cs="Arial"/>
          <w:szCs w:val="20"/>
        </w:rPr>
        <w:t>In the new size of volume field enter the new total size of the volume:</w:t>
      </w:r>
    </w:p>
    <w:p w14:paraId="7AAABCDD" w14:textId="77777777" w:rsidR="00445711" w:rsidRPr="0096585F" w:rsidRDefault="00445711" w:rsidP="00445711">
      <w:pPr>
        <w:rPr>
          <w:rFonts w:cs="Arial"/>
          <w:szCs w:val="20"/>
        </w:rPr>
      </w:pPr>
      <w:r w:rsidRPr="0096585F">
        <w:rPr>
          <w:rFonts w:cs="Arial"/>
          <w:szCs w:val="20"/>
        </w:rPr>
        <w:t xml:space="preserve"> </w:t>
      </w:r>
    </w:p>
    <w:p w14:paraId="031C6D0A" w14:textId="77777777" w:rsidR="00445711" w:rsidRPr="0096585F" w:rsidRDefault="00445711" w:rsidP="00445711">
      <w:pPr>
        <w:ind w:left="720"/>
        <w:rPr>
          <w:rFonts w:cs="Arial"/>
          <w:szCs w:val="20"/>
        </w:rPr>
      </w:pPr>
      <w:r w:rsidRPr="0096585F">
        <w:rPr>
          <w:rFonts w:cs="Arial"/>
          <w:szCs w:val="20"/>
        </w:rPr>
        <w:t>Ex: if the request is to grow the volume by 100G</w:t>
      </w:r>
      <w:r>
        <w:rPr>
          <w:rFonts w:cs="Arial"/>
          <w:szCs w:val="20"/>
        </w:rPr>
        <w:t>B and the current size is 50 GB. enter the new size</w:t>
      </w:r>
      <w:r w:rsidRPr="0096585F">
        <w:rPr>
          <w:rFonts w:cs="Arial"/>
          <w:szCs w:val="20"/>
        </w:rPr>
        <w:t xml:space="preserve"> of the volume as 150GB</w:t>
      </w:r>
    </w:p>
    <w:p w14:paraId="748FCAC2" w14:textId="77777777" w:rsidR="00445711" w:rsidRPr="0096585F" w:rsidRDefault="00445711" w:rsidP="00445711">
      <w:pPr>
        <w:rPr>
          <w:rFonts w:cs="Arial"/>
          <w:b/>
          <w:szCs w:val="20"/>
          <w:highlight w:val="yellow"/>
        </w:rPr>
      </w:pPr>
    </w:p>
    <w:p w14:paraId="4B62622C" w14:textId="77777777" w:rsidR="00445711" w:rsidRPr="0096585F" w:rsidRDefault="00445711" w:rsidP="00445711">
      <w:pPr>
        <w:rPr>
          <w:rFonts w:cs="Arial"/>
          <w:szCs w:val="20"/>
          <w:lang w:eastAsia="en-GB"/>
        </w:rPr>
      </w:pPr>
      <w:r w:rsidRPr="0096585F">
        <w:rPr>
          <w:rFonts w:cs="Arial"/>
          <w:szCs w:val="20"/>
          <w:lang w:eastAsia="en-GB"/>
        </w:rPr>
        <w:t xml:space="preserve">Step 12: Resize the quota so that it will get updated </w:t>
      </w:r>
    </w:p>
    <w:p w14:paraId="185D1FE8" w14:textId="77777777" w:rsidR="00445711" w:rsidRPr="0096585F" w:rsidRDefault="00445711" w:rsidP="00445711">
      <w:pPr>
        <w:rPr>
          <w:rFonts w:cs="Arial"/>
          <w:b/>
          <w:szCs w:val="20"/>
        </w:rPr>
      </w:pPr>
    </w:p>
    <w:p w14:paraId="479DCCAA" w14:textId="77777777" w:rsidR="00445711" w:rsidRPr="0096585F" w:rsidRDefault="00445711" w:rsidP="00445711">
      <w:pPr>
        <w:rPr>
          <w:rFonts w:cs="Arial"/>
          <w:b/>
          <w:szCs w:val="20"/>
        </w:rPr>
      </w:pPr>
      <w:proofErr w:type="spellStart"/>
      <w:r>
        <w:rPr>
          <w:rFonts w:cs="Arial"/>
          <w:b/>
          <w:szCs w:val="20"/>
        </w:rPr>
        <w:t>ssh</w:t>
      </w:r>
      <w:proofErr w:type="spellEnd"/>
      <w:r>
        <w:rPr>
          <w:rFonts w:cs="Arial"/>
          <w:b/>
          <w:szCs w:val="20"/>
        </w:rPr>
        <w:t xml:space="preserve"> &lt;</w:t>
      </w:r>
      <w:proofErr w:type="spellStart"/>
      <w:r>
        <w:rPr>
          <w:rFonts w:cs="Arial"/>
          <w:b/>
          <w:szCs w:val="20"/>
        </w:rPr>
        <w:t>pfiler</w:t>
      </w:r>
      <w:proofErr w:type="spellEnd"/>
      <w:r>
        <w:rPr>
          <w:rFonts w:cs="Arial"/>
          <w:b/>
          <w:szCs w:val="20"/>
        </w:rPr>
        <w:t xml:space="preserve">&gt; </w:t>
      </w:r>
      <w:proofErr w:type="spellStart"/>
      <w:r>
        <w:rPr>
          <w:rFonts w:cs="Arial"/>
          <w:b/>
          <w:szCs w:val="20"/>
        </w:rPr>
        <w:t>vfiler</w:t>
      </w:r>
      <w:proofErr w:type="spellEnd"/>
      <w:r>
        <w:rPr>
          <w:rFonts w:cs="Arial"/>
          <w:b/>
          <w:szCs w:val="20"/>
        </w:rPr>
        <w:t xml:space="preserve"> run</w:t>
      </w:r>
      <w:r w:rsidRPr="0096585F">
        <w:rPr>
          <w:rFonts w:cs="Arial"/>
          <w:b/>
          <w:szCs w:val="20"/>
        </w:rPr>
        <w:t xml:space="preserve"> &lt;</w:t>
      </w:r>
      <w:proofErr w:type="spellStart"/>
      <w:r w:rsidRPr="0096585F">
        <w:rPr>
          <w:rFonts w:cs="Arial"/>
          <w:b/>
          <w:szCs w:val="20"/>
        </w:rPr>
        <w:t>vfiler</w:t>
      </w:r>
      <w:proofErr w:type="spellEnd"/>
      <w:proofErr w:type="gramStart"/>
      <w:r w:rsidRPr="0096585F">
        <w:rPr>
          <w:rFonts w:cs="Arial"/>
          <w:b/>
          <w:szCs w:val="20"/>
        </w:rPr>
        <w:t>&gt;  quota</w:t>
      </w:r>
      <w:proofErr w:type="gramEnd"/>
      <w:r w:rsidRPr="0096585F">
        <w:rPr>
          <w:rFonts w:cs="Arial"/>
          <w:b/>
          <w:szCs w:val="20"/>
        </w:rPr>
        <w:t xml:space="preserve"> resize &lt;</w:t>
      </w:r>
      <w:proofErr w:type="spellStart"/>
      <w:r w:rsidRPr="0096585F">
        <w:rPr>
          <w:rFonts w:cs="Arial"/>
          <w:b/>
          <w:szCs w:val="20"/>
        </w:rPr>
        <w:t>vol</w:t>
      </w:r>
      <w:proofErr w:type="spellEnd"/>
      <w:r w:rsidRPr="0096585F">
        <w:rPr>
          <w:rFonts w:cs="Arial"/>
          <w:b/>
          <w:szCs w:val="20"/>
        </w:rPr>
        <w:t xml:space="preserve"> name&gt;</w:t>
      </w:r>
    </w:p>
    <w:p w14:paraId="0BC1773E" w14:textId="77777777" w:rsidR="00445711" w:rsidRPr="0096585F" w:rsidRDefault="00445711" w:rsidP="00445711">
      <w:pPr>
        <w:rPr>
          <w:rFonts w:cs="Arial"/>
          <w:b/>
          <w:szCs w:val="20"/>
          <w:highlight w:val="yellow"/>
        </w:rPr>
      </w:pPr>
    </w:p>
    <w:p w14:paraId="18084511" w14:textId="77777777" w:rsidR="00445711" w:rsidRPr="0096585F" w:rsidRDefault="00445711" w:rsidP="00445711">
      <w:pPr>
        <w:rPr>
          <w:rFonts w:cs="Arial"/>
          <w:szCs w:val="20"/>
          <w:lang w:eastAsia="en-GB"/>
        </w:rPr>
      </w:pPr>
      <w:r w:rsidRPr="0096585F">
        <w:rPr>
          <w:rFonts w:cs="Arial"/>
          <w:szCs w:val="20"/>
          <w:lang w:eastAsia="en-GB"/>
        </w:rPr>
        <w:t xml:space="preserve">Step 13: After resizing the quota check the quota report to ensure the new size is reflected. </w:t>
      </w:r>
    </w:p>
    <w:p w14:paraId="104E51DB" w14:textId="77777777" w:rsidR="00445711" w:rsidRPr="0096585F" w:rsidRDefault="00445711" w:rsidP="00445711">
      <w:pPr>
        <w:rPr>
          <w:rFonts w:cs="Arial"/>
          <w:b/>
          <w:szCs w:val="20"/>
        </w:rPr>
      </w:pPr>
      <w:proofErr w:type="spellStart"/>
      <w:r>
        <w:rPr>
          <w:rFonts w:cs="Arial"/>
          <w:b/>
          <w:szCs w:val="20"/>
        </w:rPr>
        <w:t>ssh</w:t>
      </w:r>
      <w:proofErr w:type="spellEnd"/>
      <w:r>
        <w:rPr>
          <w:rFonts w:cs="Arial"/>
          <w:b/>
          <w:szCs w:val="20"/>
        </w:rPr>
        <w:t xml:space="preserve"> &lt;</w:t>
      </w:r>
      <w:proofErr w:type="spellStart"/>
      <w:r>
        <w:rPr>
          <w:rFonts w:cs="Arial"/>
          <w:b/>
          <w:szCs w:val="20"/>
        </w:rPr>
        <w:t>pfiler</w:t>
      </w:r>
      <w:proofErr w:type="spellEnd"/>
      <w:r>
        <w:rPr>
          <w:rFonts w:cs="Arial"/>
          <w:b/>
          <w:szCs w:val="20"/>
        </w:rPr>
        <w:t>&gt;</w:t>
      </w:r>
      <w:r w:rsidRPr="0096585F">
        <w:rPr>
          <w:rFonts w:cs="Arial"/>
          <w:b/>
          <w:szCs w:val="20"/>
        </w:rPr>
        <w:t xml:space="preserve"> </w:t>
      </w:r>
      <w:proofErr w:type="spellStart"/>
      <w:r w:rsidRPr="0096585F">
        <w:rPr>
          <w:rFonts w:cs="Arial"/>
          <w:b/>
          <w:szCs w:val="20"/>
        </w:rPr>
        <w:t>vfiler</w:t>
      </w:r>
      <w:proofErr w:type="spellEnd"/>
      <w:r w:rsidRPr="0096585F">
        <w:rPr>
          <w:rFonts w:cs="Arial"/>
          <w:b/>
          <w:szCs w:val="20"/>
        </w:rPr>
        <w:t xml:space="preserve"> </w:t>
      </w:r>
      <w:proofErr w:type="gramStart"/>
      <w:r w:rsidRPr="0096585F">
        <w:rPr>
          <w:rFonts w:cs="Arial"/>
          <w:b/>
          <w:szCs w:val="20"/>
        </w:rPr>
        <w:t>run  &lt;</w:t>
      </w:r>
      <w:proofErr w:type="spellStart"/>
      <w:proofErr w:type="gramEnd"/>
      <w:r w:rsidRPr="0096585F">
        <w:rPr>
          <w:rFonts w:cs="Arial"/>
          <w:b/>
          <w:szCs w:val="20"/>
        </w:rPr>
        <w:t>vfiler</w:t>
      </w:r>
      <w:proofErr w:type="spellEnd"/>
      <w:r w:rsidRPr="0096585F">
        <w:rPr>
          <w:rFonts w:cs="Arial"/>
          <w:b/>
          <w:szCs w:val="20"/>
        </w:rPr>
        <w:t>&gt;  quota report | grep  &lt;</w:t>
      </w:r>
      <w:proofErr w:type="spellStart"/>
      <w:r w:rsidRPr="0096585F">
        <w:rPr>
          <w:rFonts w:cs="Arial"/>
          <w:b/>
          <w:szCs w:val="20"/>
        </w:rPr>
        <w:t>vol</w:t>
      </w:r>
      <w:proofErr w:type="spellEnd"/>
      <w:r w:rsidRPr="0096585F">
        <w:rPr>
          <w:rFonts w:cs="Arial"/>
          <w:b/>
          <w:szCs w:val="20"/>
        </w:rPr>
        <w:t xml:space="preserve"> name&gt;</w:t>
      </w:r>
    </w:p>
    <w:p w14:paraId="27A6E646" w14:textId="77777777" w:rsidR="00445711" w:rsidRPr="0096585F" w:rsidRDefault="00445711" w:rsidP="00445711">
      <w:pPr>
        <w:rPr>
          <w:rFonts w:cs="Arial"/>
          <w:szCs w:val="20"/>
        </w:rPr>
      </w:pPr>
    </w:p>
    <w:p w14:paraId="48DCC93F" w14:textId="77777777" w:rsidR="00445711" w:rsidRPr="0096585F" w:rsidRDefault="00445711" w:rsidP="00445711">
      <w:pPr>
        <w:rPr>
          <w:rFonts w:cs="Arial"/>
          <w:szCs w:val="20"/>
        </w:rPr>
      </w:pPr>
    </w:p>
    <w:p w14:paraId="59214A1B" w14:textId="77777777" w:rsidR="00445711" w:rsidRPr="0096585F" w:rsidRDefault="00445711" w:rsidP="00445711">
      <w:pPr>
        <w:rPr>
          <w:rFonts w:cs="Arial"/>
          <w:szCs w:val="20"/>
        </w:rPr>
      </w:pPr>
      <w:r w:rsidRPr="0096585F">
        <w:rPr>
          <w:rFonts w:cs="Arial"/>
          <w:b/>
          <w:szCs w:val="20"/>
          <w:highlight w:val="yellow"/>
        </w:rPr>
        <w:t>NOTE</w:t>
      </w:r>
      <w:r w:rsidRPr="0096585F">
        <w:rPr>
          <w:rFonts w:cs="Arial"/>
          <w:szCs w:val="20"/>
        </w:rPr>
        <w:t xml:space="preserve">: </w:t>
      </w:r>
    </w:p>
    <w:p w14:paraId="6D24CDF0" w14:textId="77777777" w:rsidR="00445711" w:rsidRPr="0096585F" w:rsidRDefault="00445711" w:rsidP="00445711">
      <w:pPr>
        <w:numPr>
          <w:ilvl w:val="0"/>
          <w:numId w:val="14"/>
        </w:numPr>
        <w:rPr>
          <w:rFonts w:cs="Arial"/>
          <w:szCs w:val="20"/>
        </w:rPr>
      </w:pPr>
      <w:r w:rsidRPr="0096585F">
        <w:rPr>
          <w:rFonts w:cs="Arial"/>
          <w:szCs w:val="20"/>
        </w:rPr>
        <w:t>In-Case of any issue with Service Now, please follow the below manual process to grow the volume.</w:t>
      </w:r>
    </w:p>
    <w:p w14:paraId="37FD721D" w14:textId="77777777" w:rsidR="00445711" w:rsidRPr="0096585F" w:rsidRDefault="00445711" w:rsidP="00445711">
      <w:pPr>
        <w:numPr>
          <w:ilvl w:val="0"/>
          <w:numId w:val="14"/>
        </w:numPr>
        <w:rPr>
          <w:rFonts w:cs="Arial"/>
          <w:szCs w:val="20"/>
        </w:rPr>
      </w:pPr>
      <w:r w:rsidRPr="0096585F">
        <w:rPr>
          <w:rFonts w:cs="Arial"/>
          <w:szCs w:val="20"/>
        </w:rPr>
        <w:t xml:space="preserve">Please refer to Table 1&amp;2 for snap and </w:t>
      </w:r>
      <w:proofErr w:type="spellStart"/>
      <w:r w:rsidRPr="0096585F">
        <w:rPr>
          <w:rFonts w:cs="Arial"/>
          <w:szCs w:val="20"/>
        </w:rPr>
        <w:t>nosnap</w:t>
      </w:r>
      <w:proofErr w:type="spellEnd"/>
      <w:r w:rsidRPr="0096585F">
        <w:rPr>
          <w:rFonts w:cs="Arial"/>
          <w:szCs w:val="20"/>
        </w:rPr>
        <w:t xml:space="preserve"> volume size calculations respectively. </w:t>
      </w:r>
    </w:p>
    <w:p w14:paraId="110F9B2E" w14:textId="77777777" w:rsidR="00445711" w:rsidRPr="0096585F" w:rsidRDefault="00445711" w:rsidP="00445711">
      <w:pPr>
        <w:rPr>
          <w:rFonts w:cs="Arial"/>
          <w:b/>
          <w:szCs w:val="20"/>
          <w:u w:val="single"/>
        </w:rPr>
      </w:pPr>
    </w:p>
    <w:p w14:paraId="1EC0E29E" w14:textId="77777777" w:rsidR="00445711" w:rsidRPr="0096585F" w:rsidRDefault="00445711" w:rsidP="00445711">
      <w:pPr>
        <w:rPr>
          <w:rFonts w:cs="Arial"/>
          <w:b/>
          <w:szCs w:val="20"/>
          <w:u w:val="single"/>
        </w:rPr>
      </w:pPr>
      <w:r w:rsidRPr="0096585F">
        <w:rPr>
          <w:rFonts w:cs="Arial"/>
          <w:b/>
          <w:szCs w:val="20"/>
          <w:u w:val="single"/>
        </w:rPr>
        <w:t>The following steps should be used only when there is an issue with Service Now:</w:t>
      </w:r>
    </w:p>
    <w:p w14:paraId="68C295FF" w14:textId="77777777" w:rsidR="00445711" w:rsidRPr="0096585F" w:rsidRDefault="00445711" w:rsidP="00445711">
      <w:pPr>
        <w:rPr>
          <w:rFonts w:cs="Arial"/>
          <w:b/>
          <w:szCs w:val="20"/>
        </w:rPr>
      </w:pPr>
    </w:p>
    <w:p w14:paraId="34642DD7" w14:textId="735199B0" w:rsidR="007622A4" w:rsidRDefault="00445711" w:rsidP="007622A4">
      <w:pPr>
        <w:pStyle w:val="BodyText"/>
        <w:rPr>
          <w:ins w:id="217" w:author="Microsoft Office User" w:date="2017-09-13T12:23:00Z"/>
          <w:lang w:val="en-US"/>
        </w:rPr>
        <w:pPrChange w:id="218" w:author="Microsoft Office User" w:date="2017-09-13T12:23:00Z">
          <w:pPr>
            <w:pStyle w:val="BodyText"/>
            <w:numPr>
              <w:numId w:val="20"/>
            </w:numPr>
            <w:ind w:left="720" w:hanging="360"/>
          </w:pPr>
        </w:pPrChange>
      </w:pPr>
      <w:del w:id="219" w:author="Microsoft Office User" w:date="2017-08-31T14:31:00Z">
        <w:r w:rsidRPr="006926AE" w:rsidDel="006926AE">
          <w:rPr>
            <w:rFonts w:cs="Arial"/>
            <w:b/>
            <w:color w:val="auto"/>
            <w:szCs w:val="20"/>
            <w:rPrChange w:id="220" w:author="Microsoft Office User" w:date="2017-08-31T14:31:00Z">
              <w:rPr>
                <w:rFonts w:cs="Arial"/>
                <w:szCs w:val="20"/>
              </w:rPr>
            </w:rPrChange>
          </w:rPr>
          <w:delText>Step 1:</w:delText>
        </w:r>
      </w:del>
      <w:ins w:id="221" w:author="Microsoft Office User" w:date="2017-08-31T14:31:00Z">
        <w:r w:rsidR="006926AE" w:rsidRPr="006926AE">
          <w:rPr>
            <w:rFonts w:cs="Arial"/>
            <w:b/>
            <w:color w:val="auto"/>
            <w:szCs w:val="20"/>
            <w:rPrChange w:id="222" w:author="Microsoft Office User" w:date="2017-08-31T14:31:00Z">
              <w:rPr>
                <w:rFonts w:cs="Arial"/>
                <w:szCs w:val="20"/>
              </w:rPr>
            </w:rPrChange>
          </w:rPr>
          <w:t xml:space="preserve">Note: </w:t>
        </w:r>
      </w:ins>
      <w:del w:id="223" w:author="Microsoft Office User" w:date="2017-09-13T12:23:00Z">
        <w:r w:rsidRPr="007622A4" w:rsidDel="007622A4">
          <w:rPr>
            <w:rFonts w:cs="Arial"/>
            <w:b/>
            <w:color w:val="auto"/>
            <w:szCs w:val="20"/>
            <w:rPrChange w:id="224" w:author="Microsoft Office User" w:date="2017-09-13T12:23:00Z">
              <w:rPr>
                <w:rFonts w:cs="Arial"/>
                <w:szCs w:val="20"/>
              </w:rPr>
            </w:rPrChange>
          </w:rPr>
          <w:delText xml:space="preserve"> </w:delText>
        </w:r>
      </w:del>
      <w:ins w:id="225" w:author="Microsoft Office User" w:date="2017-09-13T12:23:00Z">
        <w:r w:rsidR="007622A4" w:rsidRPr="007622A4">
          <w:rPr>
            <w:b/>
            <w:lang w:val="en-US"/>
            <w:rPrChange w:id="226" w:author="Microsoft Office User" w:date="2017-09-13T12:23:00Z">
              <w:rPr>
                <w:lang w:val="en-US"/>
              </w:rPr>
            </w:rPrChange>
          </w:rPr>
          <w:t>Aggregate should NOT exceed 200% overcommit and 75% full upon adding new provisioning. Upon provisioning, new storage aggregate utilization should be at ~</w:t>
        </w:r>
      </w:ins>
      <w:ins w:id="227" w:author="Microsoft Office User" w:date="2017-09-13T12:57:00Z">
        <w:r w:rsidR="00F955ED">
          <w:rPr>
            <w:b/>
            <w:lang w:val="en-US"/>
          </w:rPr>
          <w:t>65</w:t>
        </w:r>
      </w:ins>
      <w:ins w:id="228" w:author="Microsoft Office User" w:date="2017-09-13T12:23:00Z">
        <w:r w:rsidR="007622A4" w:rsidRPr="007622A4">
          <w:rPr>
            <w:b/>
            <w:lang w:val="en-US"/>
            <w:rPrChange w:id="229" w:author="Microsoft Office User" w:date="2017-09-13T12:23:00Z">
              <w:rPr>
                <w:lang w:val="en-US"/>
              </w:rPr>
            </w:rPrChange>
          </w:rPr>
          <w:t>% and overcommit ~190%</w:t>
        </w:r>
      </w:ins>
    </w:p>
    <w:p w14:paraId="5D8FB584" w14:textId="768DAE49" w:rsidR="006926AE" w:rsidRPr="006926AE" w:rsidRDefault="006926AE" w:rsidP="00445711">
      <w:pPr>
        <w:rPr>
          <w:ins w:id="230" w:author="Microsoft Office User" w:date="2017-08-31T14:30:00Z"/>
          <w:rFonts w:cs="Arial"/>
          <w:b/>
          <w:color w:val="auto"/>
          <w:szCs w:val="20"/>
          <w:lang w:eastAsia="en-GB"/>
          <w:rPrChange w:id="231" w:author="Microsoft Office User" w:date="2017-08-31T14:31:00Z">
            <w:rPr>
              <w:ins w:id="232" w:author="Microsoft Office User" w:date="2017-08-31T14:30:00Z"/>
              <w:rFonts w:cs="Arial"/>
              <w:szCs w:val="20"/>
              <w:lang w:eastAsia="en-GB"/>
            </w:rPr>
          </w:rPrChange>
        </w:rPr>
      </w:pPr>
      <w:ins w:id="233" w:author="Microsoft Office User" w:date="2017-08-31T14:29:00Z">
        <w:r w:rsidRPr="006926AE">
          <w:rPr>
            <w:rFonts w:cs="Arial"/>
            <w:b/>
            <w:color w:val="auto"/>
            <w:szCs w:val="20"/>
            <w:lang w:eastAsia="en-GB"/>
            <w:rPrChange w:id="234" w:author="Microsoft Office User" w:date="2017-08-31T14:31:00Z">
              <w:rPr>
                <w:rFonts w:cs="Arial"/>
                <w:szCs w:val="20"/>
                <w:lang w:eastAsia="en-GB"/>
              </w:rPr>
            </w:rPrChange>
          </w:rPr>
          <w:t xml:space="preserve">. If this is </w:t>
        </w:r>
      </w:ins>
      <w:ins w:id="235" w:author="Microsoft Office User" w:date="2017-08-31T14:30:00Z">
        <w:r w:rsidRPr="006926AE">
          <w:rPr>
            <w:rFonts w:cs="Arial"/>
            <w:b/>
            <w:color w:val="auto"/>
            <w:szCs w:val="20"/>
            <w:lang w:eastAsia="en-GB"/>
            <w:rPrChange w:id="236" w:author="Microsoft Office User" w:date="2017-08-31T14:31:00Z">
              <w:rPr>
                <w:rFonts w:cs="Arial"/>
                <w:szCs w:val="20"/>
                <w:lang w:eastAsia="en-GB"/>
              </w:rPr>
            </w:rPrChange>
          </w:rPr>
          <w:t>an</w:t>
        </w:r>
      </w:ins>
      <w:ins w:id="237" w:author="Microsoft Office User" w:date="2017-08-31T14:29:00Z">
        <w:r w:rsidRPr="006926AE">
          <w:rPr>
            <w:rFonts w:cs="Arial"/>
            <w:b/>
            <w:color w:val="auto"/>
            <w:szCs w:val="20"/>
            <w:lang w:eastAsia="en-GB"/>
            <w:rPrChange w:id="238" w:author="Microsoft Office User" w:date="2017-08-31T14:31:00Z">
              <w:rPr>
                <w:rFonts w:cs="Arial"/>
                <w:szCs w:val="20"/>
                <w:lang w:eastAsia="en-GB"/>
              </w:rPr>
            </w:rPrChange>
          </w:rPr>
          <w:t xml:space="preserve"> emergency request</w:t>
        </w:r>
      </w:ins>
      <w:ins w:id="239" w:author="Microsoft Office User" w:date="2017-08-31T14:30:00Z">
        <w:r w:rsidRPr="006926AE">
          <w:rPr>
            <w:rFonts w:cs="Arial"/>
            <w:b/>
            <w:color w:val="auto"/>
            <w:szCs w:val="20"/>
            <w:lang w:eastAsia="en-GB"/>
            <w:rPrChange w:id="240" w:author="Microsoft Office User" w:date="2017-08-31T14:31:00Z">
              <w:rPr>
                <w:rFonts w:cs="Arial"/>
                <w:szCs w:val="20"/>
                <w:lang w:eastAsia="en-GB"/>
              </w:rPr>
            </w:rPrChange>
          </w:rPr>
          <w:t xml:space="preserve"> to mitigate the issue and the overcommit and utilization is above thresholds then please ensure the utilization does not go over 80% and create </w:t>
        </w:r>
      </w:ins>
      <w:ins w:id="241" w:author="Microsoft Office User" w:date="2017-09-13T12:22:00Z">
        <w:r w:rsidR="006534D0" w:rsidRPr="006534D0">
          <w:rPr>
            <w:rFonts w:cs="Arial"/>
            <w:b/>
            <w:color w:val="auto"/>
            <w:szCs w:val="20"/>
            <w:lang w:eastAsia="en-GB"/>
          </w:rPr>
          <w:t>an</w:t>
        </w:r>
      </w:ins>
      <w:ins w:id="242" w:author="Microsoft Office User" w:date="2017-08-31T14:30:00Z">
        <w:r w:rsidRPr="006926AE">
          <w:rPr>
            <w:rFonts w:cs="Arial"/>
            <w:b/>
            <w:color w:val="auto"/>
            <w:szCs w:val="20"/>
            <w:lang w:eastAsia="en-GB"/>
            <w:rPrChange w:id="243" w:author="Microsoft Office User" w:date="2017-08-31T14:31:00Z">
              <w:rPr>
                <w:rFonts w:cs="Arial"/>
                <w:szCs w:val="20"/>
                <w:lang w:eastAsia="en-GB"/>
              </w:rPr>
            </w:rPrChange>
          </w:rPr>
          <w:t xml:space="preserve"> Incident ticket to plan the thin mitigation.</w:t>
        </w:r>
      </w:ins>
    </w:p>
    <w:p w14:paraId="6BA90624" w14:textId="77777777" w:rsidR="006926AE" w:rsidRDefault="006926AE" w:rsidP="00445711">
      <w:pPr>
        <w:rPr>
          <w:ins w:id="244" w:author="Microsoft Office User" w:date="2017-08-31T14:31:00Z"/>
          <w:rFonts w:cs="Arial"/>
          <w:szCs w:val="20"/>
          <w:lang w:eastAsia="en-GB"/>
        </w:rPr>
      </w:pPr>
    </w:p>
    <w:p w14:paraId="0C01463C" w14:textId="4E5D95AD" w:rsidR="00445711" w:rsidRPr="0096585F" w:rsidRDefault="006926AE" w:rsidP="00445711">
      <w:pPr>
        <w:rPr>
          <w:rFonts w:cs="Arial"/>
          <w:szCs w:val="20"/>
          <w:lang w:eastAsia="en-GB"/>
        </w:rPr>
      </w:pPr>
      <w:ins w:id="245" w:author="Microsoft Office User" w:date="2017-08-31T14:31:00Z">
        <w:r>
          <w:rPr>
            <w:rFonts w:cs="Arial"/>
            <w:szCs w:val="20"/>
            <w:lang w:eastAsia="en-GB"/>
          </w:rPr>
          <w:t xml:space="preserve">Step </w:t>
        </w:r>
        <w:proofErr w:type="gramStart"/>
        <w:r>
          <w:rPr>
            <w:rFonts w:cs="Arial"/>
            <w:szCs w:val="20"/>
            <w:lang w:eastAsia="en-GB"/>
          </w:rPr>
          <w:t>1:</w:t>
        </w:r>
      </w:ins>
      <w:r w:rsidR="00445711" w:rsidRPr="0096585F">
        <w:rPr>
          <w:rFonts w:cs="Arial"/>
          <w:szCs w:val="20"/>
          <w:lang w:eastAsia="en-GB"/>
        </w:rPr>
        <w:t>check</w:t>
      </w:r>
      <w:proofErr w:type="gramEnd"/>
      <w:r w:rsidR="00445711" w:rsidRPr="0096585F">
        <w:rPr>
          <w:rFonts w:cs="Arial"/>
          <w:szCs w:val="20"/>
          <w:lang w:eastAsia="en-GB"/>
        </w:rPr>
        <w:t xml:space="preserve"> the current size of the volume.</w:t>
      </w:r>
    </w:p>
    <w:p w14:paraId="27F0232C" w14:textId="77777777" w:rsidR="00445711" w:rsidRPr="0096585F" w:rsidRDefault="00445711" w:rsidP="00445711">
      <w:pPr>
        <w:rPr>
          <w:rFonts w:cs="Arial"/>
          <w:b/>
          <w:szCs w:val="20"/>
        </w:rPr>
      </w:pPr>
      <w:proofErr w:type="spellStart"/>
      <w:r w:rsidRPr="0096585F">
        <w:rPr>
          <w:rFonts w:cs="Arial"/>
          <w:b/>
          <w:szCs w:val="20"/>
        </w:rPr>
        <w:t>ssh</w:t>
      </w:r>
      <w:proofErr w:type="spellEnd"/>
      <w:r w:rsidRPr="0096585F">
        <w:rPr>
          <w:rFonts w:cs="Arial"/>
          <w:b/>
          <w:szCs w:val="20"/>
        </w:rPr>
        <w:t xml:space="preserve"> &lt;</w:t>
      </w:r>
      <w:proofErr w:type="spellStart"/>
      <w:r w:rsidRPr="0096585F">
        <w:rPr>
          <w:rFonts w:cs="Arial"/>
          <w:b/>
          <w:szCs w:val="20"/>
        </w:rPr>
        <w:t>pfiler</w:t>
      </w:r>
      <w:proofErr w:type="spellEnd"/>
      <w:proofErr w:type="gramStart"/>
      <w:r w:rsidRPr="0096585F">
        <w:rPr>
          <w:rFonts w:cs="Arial"/>
          <w:b/>
          <w:szCs w:val="20"/>
        </w:rPr>
        <w:t xml:space="preserve">&gt;  </w:t>
      </w:r>
      <w:proofErr w:type="spellStart"/>
      <w:r w:rsidRPr="0096585F">
        <w:rPr>
          <w:rFonts w:cs="Arial"/>
          <w:b/>
          <w:szCs w:val="20"/>
        </w:rPr>
        <w:t>vol</w:t>
      </w:r>
      <w:proofErr w:type="spellEnd"/>
      <w:proofErr w:type="gramEnd"/>
      <w:r w:rsidRPr="0096585F">
        <w:rPr>
          <w:rFonts w:cs="Arial"/>
          <w:b/>
          <w:szCs w:val="20"/>
        </w:rPr>
        <w:t xml:space="preserve"> size  &lt;</w:t>
      </w:r>
      <w:proofErr w:type="spellStart"/>
      <w:r w:rsidRPr="0096585F">
        <w:rPr>
          <w:rFonts w:cs="Arial"/>
          <w:b/>
          <w:szCs w:val="20"/>
        </w:rPr>
        <w:t>vol</w:t>
      </w:r>
      <w:proofErr w:type="spellEnd"/>
      <w:r w:rsidRPr="0096585F">
        <w:rPr>
          <w:rFonts w:cs="Arial"/>
          <w:b/>
          <w:szCs w:val="20"/>
        </w:rPr>
        <w:t xml:space="preserve"> name&gt;  </w:t>
      </w:r>
    </w:p>
    <w:p w14:paraId="42820B60" w14:textId="77777777" w:rsidR="00445711" w:rsidRPr="0096585F" w:rsidRDefault="00445711" w:rsidP="00445711">
      <w:pPr>
        <w:rPr>
          <w:rFonts w:cs="Arial"/>
          <w:b/>
          <w:szCs w:val="20"/>
        </w:rPr>
      </w:pPr>
    </w:p>
    <w:p w14:paraId="11FB4B27" w14:textId="77777777" w:rsidR="00445711" w:rsidRPr="0096585F" w:rsidRDefault="00445711" w:rsidP="00445711">
      <w:pPr>
        <w:rPr>
          <w:rFonts w:cs="Arial"/>
          <w:szCs w:val="20"/>
          <w:lang w:eastAsia="en-GB"/>
        </w:rPr>
      </w:pPr>
      <w:r w:rsidRPr="0096585F">
        <w:rPr>
          <w:rFonts w:cs="Arial"/>
          <w:szCs w:val="20"/>
          <w:lang w:eastAsia="en-GB"/>
        </w:rPr>
        <w:t>step 2: Increase the volume to the new desired size.</w:t>
      </w:r>
    </w:p>
    <w:p w14:paraId="707ED282" w14:textId="77777777" w:rsidR="00445711" w:rsidRPr="0096585F" w:rsidRDefault="00445711" w:rsidP="00445711">
      <w:pPr>
        <w:rPr>
          <w:rFonts w:cs="Arial"/>
          <w:b/>
          <w:szCs w:val="20"/>
        </w:rPr>
      </w:pPr>
    </w:p>
    <w:p w14:paraId="4C5EC009" w14:textId="77777777" w:rsidR="00445711" w:rsidRPr="0096585F" w:rsidRDefault="00445711" w:rsidP="00445711">
      <w:pPr>
        <w:rPr>
          <w:rFonts w:cs="Arial"/>
          <w:b/>
          <w:szCs w:val="20"/>
        </w:rPr>
      </w:pPr>
      <w:proofErr w:type="spellStart"/>
      <w:r w:rsidRPr="0096585F">
        <w:rPr>
          <w:rFonts w:cs="Arial"/>
          <w:b/>
          <w:szCs w:val="20"/>
        </w:rPr>
        <w:t>ssh</w:t>
      </w:r>
      <w:proofErr w:type="spellEnd"/>
      <w:r w:rsidRPr="0096585F">
        <w:rPr>
          <w:rFonts w:cs="Arial"/>
          <w:b/>
          <w:szCs w:val="20"/>
        </w:rPr>
        <w:t xml:space="preserve"> &lt;</w:t>
      </w:r>
      <w:proofErr w:type="spellStart"/>
      <w:r w:rsidRPr="0096585F">
        <w:rPr>
          <w:rFonts w:cs="Arial"/>
          <w:b/>
          <w:szCs w:val="20"/>
        </w:rPr>
        <w:t>pfiler</w:t>
      </w:r>
      <w:proofErr w:type="spellEnd"/>
      <w:proofErr w:type="gramStart"/>
      <w:r w:rsidRPr="0096585F">
        <w:rPr>
          <w:rFonts w:cs="Arial"/>
          <w:b/>
          <w:szCs w:val="20"/>
        </w:rPr>
        <w:t xml:space="preserve">&gt;  </w:t>
      </w:r>
      <w:proofErr w:type="spellStart"/>
      <w:r w:rsidRPr="0096585F">
        <w:rPr>
          <w:rFonts w:cs="Arial"/>
          <w:b/>
          <w:szCs w:val="20"/>
        </w:rPr>
        <w:t>vol</w:t>
      </w:r>
      <w:proofErr w:type="spellEnd"/>
      <w:proofErr w:type="gramEnd"/>
      <w:r w:rsidRPr="0096585F">
        <w:rPr>
          <w:rFonts w:cs="Arial"/>
          <w:b/>
          <w:szCs w:val="20"/>
        </w:rPr>
        <w:t xml:space="preserve"> size  &lt;</w:t>
      </w:r>
      <w:proofErr w:type="spellStart"/>
      <w:r w:rsidRPr="0096585F">
        <w:rPr>
          <w:rFonts w:cs="Arial"/>
          <w:b/>
          <w:szCs w:val="20"/>
        </w:rPr>
        <w:t>vol</w:t>
      </w:r>
      <w:proofErr w:type="spellEnd"/>
      <w:r w:rsidRPr="0096585F">
        <w:rPr>
          <w:rFonts w:cs="Arial"/>
          <w:b/>
          <w:szCs w:val="20"/>
        </w:rPr>
        <w:t xml:space="preserve"> name&gt;  &lt;new size of the volume&gt;</w:t>
      </w:r>
    </w:p>
    <w:p w14:paraId="69F9E804" w14:textId="77777777" w:rsidR="00445711" w:rsidRPr="0096585F" w:rsidRDefault="00445711" w:rsidP="00445711">
      <w:pPr>
        <w:rPr>
          <w:rFonts w:cs="Arial"/>
          <w:szCs w:val="20"/>
        </w:rPr>
      </w:pPr>
    </w:p>
    <w:p w14:paraId="3346DDFC" w14:textId="77777777" w:rsidR="00445711" w:rsidRPr="0096585F" w:rsidRDefault="00445711" w:rsidP="00445711">
      <w:pPr>
        <w:rPr>
          <w:rFonts w:cs="Arial"/>
          <w:szCs w:val="20"/>
          <w:lang w:eastAsia="en-GB"/>
        </w:rPr>
      </w:pPr>
      <w:r>
        <w:rPr>
          <w:rFonts w:cs="Arial"/>
          <w:szCs w:val="20"/>
          <w:lang w:eastAsia="en-GB"/>
        </w:rPr>
        <w:t>Step 3</w:t>
      </w:r>
      <w:r w:rsidRPr="0096585F">
        <w:rPr>
          <w:rFonts w:cs="Arial"/>
          <w:szCs w:val="20"/>
          <w:lang w:eastAsia="en-GB"/>
        </w:rPr>
        <w:t xml:space="preserve">: Resize the quota so that it will get updated </w:t>
      </w:r>
    </w:p>
    <w:p w14:paraId="40BEE20A" w14:textId="77777777" w:rsidR="00445711" w:rsidRPr="0096585F" w:rsidRDefault="00445711" w:rsidP="00445711">
      <w:pPr>
        <w:rPr>
          <w:rFonts w:cs="Arial"/>
          <w:szCs w:val="20"/>
        </w:rPr>
      </w:pPr>
    </w:p>
    <w:p w14:paraId="75F27D22" w14:textId="77777777" w:rsidR="00445711" w:rsidRPr="0096585F" w:rsidRDefault="00445711" w:rsidP="00445711">
      <w:pPr>
        <w:rPr>
          <w:rFonts w:cs="Arial"/>
          <w:b/>
          <w:szCs w:val="20"/>
        </w:rPr>
      </w:pPr>
      <w:proofErr w:type="spellStart"/>
      <w:r w:rsidRPr="0096585F">
        <w:rPr>
          <w:rFonts w:cs="Arial"/>
          <w:b/>
          <w:szCs w:val="20"/>
        </w:rPr>
        <w:t>ssh</w:t>
      </w:r>
      <w:proofErr w:type="spellEnd"/>
      <w:r w:rsidRPr="0096585F">
        <w:rPr>
          <w:rFonts w:cs="Arial"/>
          <w:b/>
          <w:szCs w:val="20"/>
        </w:rPr>
        <w:t xml:space="preserve"> &lt;</w:t>
      </w:r>
      <w:proofErr w:type="spellStart"/>
      <w:r w:rsidRPr="0096585F">
        <w:rPr>
          <w:rFonts w:cs="Arial"/>
          <w:b/>
          <w:szCs w:val="20"/>
        </w:rPr>
        <w:t>pfiler</w:t>
      </w:r>
      <w:proofErr w:type="spellEnd"/>
      <w:proofErr w:type="gramStart"/>
      <w:r w:rsidRPr="0096585F">
        <w:rPr>
          <w:rFonts w:cs="Arial"/>
          <w:b/>
          <w:szCs w:val="20"/>
        </w:rPr>
        <w:t xml:space="preserve">&gt;  </w:t>
      </w:r>
      <w:proofErr w:type="spellStart"/>
      <w:r w:rsidRPr="0096585F">
        <w:rPr>
          <w:rFonts w:cs="Arial"/>
          <w:b/>
          <w:szCs w:val="20"/>
        </w:rPr>
        <w:t>vfiler</w:t>
      </w:r>
      <w:proofErr w:type="spellEnd"/>
      <w:proofErr w:type="gramEnd"/>
      <w:r w:rsidRPr="0096585F">
        <w:rPr>
          <w:rFonts w:cs="Arial"/>
          <w:b/>
          <w:szCs w:val="20"/>
        </w:rPr>
        <w:t xml:space="preserve"> run  &lt;</w:t>
      </w:r>
      <w:proofErr w:type="spellStart"/>
      <w:r w:rsidRPr="0096585F">
        <w:rPr>
          <w:rFonts w:cs="Arial"/>
          <w:b/>
          <w:szCs w:val="20"/>
        </w:rPr>
        <w:t>vfiler</w:t>
      </w:r>
      <w:proofErr w:type="spellEnd"/>
      <w:r w:rsidRPr="0096585F">
        <w:rPr>
          <w:rFonts w:cs="Arial"/>
          <w:b/>
          <w:szCs w:val="20"/>
        </w:rPr>
        <w:t>&gt;  quota resize &lt;</w:t>
      </w:r>
      <w:proofErr w:type="spellStart"/>
      <w:r w:rsidRPr="0096585F">
        <w:rPr>
          <w:rFonts w:cs="Arial"/>
          <w:b/>
          <w:szCs w:val="20"/>
        </w:rPr>
        <w:t>vol</w:t>
      </w:r>
      <w:proofErr w:type="spellEnd"/>
      <w:r w:rsidRPr="0096585F">
        <w:rPr>
          <w:rFonts w:cs="Arial"/>
          <w:b/>
          <w:szCs w:val="20"/>
        </w:rPr>
        <w:t xml:space="preserve"> name&gt;</w:t>
      </w:r>
    </w:p>
    <w:p w14:paraId="72B789F1" w14:textId="77777777" w:rsidR="00445711" w:rsidRPr="0096585F" w:rsidRDefault="00445711" w:rsidP="00445711">
      <w:pPr>
        <w:rPr>
          <w:rFonts w:cs="Arial"/>
          <w:szCs w:val="20"/>
        </w:rPr>
      </w:pPr>
    </w:p>
    <w:p w14:paraId="0633E7DA" w14:textId="77777777" w:rsidR="00445711" w:rsidRPr="0096585F" w:rsidRDefault="00445711" w:rsidP="00445711">
      <w:pPr>
        <w:rPr>
          <w:rFonts w:cs="Arial"/>
          <w:szCs w:val="20"/>
          <w:lang w:eastAsia="en-GB"/>
        </w:rPr>
      </w:pPr>
      <w:r w:rsidRPr="0096585F">
        <w:rPr>
          <w:rFonts w:cs="Arial"/>
          <w:szCs w:val="20"/>
          <w:lang w:eastAsia="en-GB"/>
        </w:rPr>
        <w:t xml:space="preserve">Step 4: After </w:t>
      </w:r>
      <w:proofErr w:type="spellStart"/>
      <w:r w:rsidRPr="0096585F">
        <w:rPr>
          <w:rFonts w:cs="Arial"/>
          <w:szCs w:val="20"/>
          <w:lang w:eastAsia="en-GB"/>
        </w:rPr>
        <w:t>resizeing</w:t>
      </w:r>
      <w:proofErr w:type="spellEnd"/>
      <w:r w:rsidRPr="0096585F">
        <w:rPr>
          <w:rFonts w:cs="Arial"/>
          <w:szCs w:val="20"/>
          <w:lang w:eastAsia="en-GB"/>
        </w:rPr>
        <w:t xml:space="preserve"> the quota check the quota report it will get updated there</w:t>
      </w:r>
    </w:p>
    <w:p w14:paraId="10524F12" w14:textId="77777777" w:rsidR="00445711" w:rsidRPr="0096585F" w:rsidRDefault="00445711" w:rsidP="00445711">
      <w:pPr>
        <w:rPr>
          <w:rFonts w:cs="Arial"/>
          <w:szCs w:val="20"/>
        </w:rPr>
      </w:pPr>
    </w:p>
    <w:p w14:paraId="40B013D8" w14:textId="77777777" w:rsidR="00445711" w:rsidRPr="0096585F" w:rsidRDefault="00445711" w:rsidP="00445711">
      <w:pPr>
        <w:rPr>
          <w:rFonts w:cs="Arial"/>
          <w:szCs w:val="20"/>
        </w:rPr>
      </w:pPr>
      <w:r w:rsidRPr="0096585F">
        <w:rPr>
          <w:rFonts w:cs="Arial"/>
          <w:b/>
          <w:szCs w:val="20"/>
        </w:rPr>
        <w:t>Calculation of new volume size for snap volume: (considering the growth request is for 50G)</w:t>
      </w:r>
    </w:p>
    <w:p w14:paraId="3DF6290D" w14:textId="77777777" w:rsidR="00445711" w:rsidRPr="0096585F" w:rsidRDefault="00445711" w:rsidP="00445711">
      <w:pPr>
        <w:rPr>
          <w:rFonts w:cs="Arial"/>
          <w:szCs w:val="20"/>
        </w:rPr>
      </w:pPr>
    </w:p>
    <w:p w14:paraId="27919A8F" w14:textId="77777777" w:rsidR="00445711" w:rsidRPr="0096585F" w:rsidRDefault="00445711" w:rsidP="00445711">
      <w:pPr>
        <w:rPr>
          <w:rFonts w:cs="Arial"/>
          <w:szCs w:val="20"/>
        </w:rPr>
      </w:pPr>
      <w:r w:rsidRPr="0096585F">
        <w:rPr>
          <w:rFonts w:cs="Arial"/>
          <w:szCs w:val="20"/>
        </w:rPr>
        <w:t xml:space="preserve">EX:  To: add 50Gb Space to </w:t>
      </w:r>
      <w:r w:rsidRPr="0096585F">
        <w:rPr>
          <w:rFonts w:cs="Arial"/>
          <w:b/>
          <w:szCs w:val="20"/>
          <w:u w:val="single"/>
        </w:rPr>
        <w:t>snap</w:t>
      </w:r>
      <w:r w:rsidRPr="0096585F">
        <w:rPr>
          <w:rFonts w:cs="Arial"/>
          <w:szCs w:val="20"/>
        </w:rPr>
        <w:t xml:space="preserve"> volume:</w:t>
      </w:r>
    </w:p>
    <w:p w14:paraId="17E33AB1" w14:textId="77777777" w:rsidR="00445711" w:rsidRPr="0096585F" w:rsidRDefault="00445711" w:rsidP="00445711">
      <w:pPr>
        <w:rPr>
          <w:rFonts w:cs="Arial"/>
          <w:b/>
          <w:szCs w:val="20"/>
        </w:rPr>
      </w:pPr>
      <w:r w:rsidRPr="0096585F">
        <w:rPr>
          <w:rFonts w:cs="Arial"/>
          <w:b/>
          <w:szCs w:val="20"/>
        </w:rPr>
        <w:t>Table 1:</w:t>
      </w:r>
    </w:p>
    <w:tbl>
      <w:tblPr>
        <w:tblW w:w="4605" w:type="dxa"/>
        <w:tblInd w:w="93" w:type="dxa"/>
        <w:tblLook w:val="04A0" w:firstRow="1" w:lastRow="0" w:firstColumn="1" w:lastColumn="0" w:noHBand="0" w:noVBand="1"/>
      </w:tblPr>
      <w:tblGrid>
        <w:gridCol w:w="1360"/>
        <w:gridCol w:w="960"/>
        <w:gridCol w:w="960"/>
        <w:gridCol w:w="1325"/>
      </w:tblGrid>
      <w:tr w:rsidR="00445711" w:rsidRPr="0096585F" w14:paraId="52B26830" w14:textId="77777777" w:rsidTr="00445711">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4F4A82" w14:textId="77777777" w:rsidR="00445711" w:rsidRPr="0096585F" w:rsidRDefault="00445711" w:rsidP="00445711">
            <w:pPr>
              <w:rPr>
                <w:rFonts w:cs="Arial"/>
                <w:color w:val="000000"/>
                <w:szCs w:val="20"/>
              </w:rPr>
            </w:pPr>
            <w:r w:rsidRPr="0096585F">
              <w:rPr>
                <w:rFonts w:cs="Arial"/>
                <w:color w:val="000000"/>
                <w:szCs w:val="2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3EA052B" w14:textId="77777777" w:rsidR="00445711" w:rsidRPr="0096585F" w:rsidRDefault="00445711" w:rsidP="00445711">
            <w:pPr>
              <w:rPr>
                <w:rFonts w:cs="Arial"/>
                <w:color w:val="000000"/>
                <w:szCs w:val="20"/>
              </w:rPr>
            </w:pPr>
            <w:r w:rsidRPr="0096585F">
              <w:rPr>
                <w:rFonts w:cs="Arial"/>
                <w:color w:val="000000"/>
                <w:szCs w:val="2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3D4EEFC" w14:textId="77777777" w:rsidR="00445711" w:rsidRPr="0096585F" w:rsidRDefault="00445711" w:rsidP="00445711">
            <w:pPr>
              <w:rPr>
                <w:rFonts w:cs="Arial"/>
                <w:color w:val="000000"/>
                <w:szCs w:val="20"/>
              </w:rPr>
            </w:pPr>
            <w:r w:rsidRPr="0096585F">
              <w:rPr>
                <w:rFonts w:cs="Arial"/>
                <w:color w:val="000000"/>
                <w:szCs w:val="20"/>
              </w:rPr>
              <w:t>Size</w:t>
            </w:r>
          </w:p>
        </w:tc>
        <w:tc>
          <w:tcPr>
            <w:tcW w:w="1325" w:type="dxa"/>
            <w:tcBorders>
              <w:top w:val="single" w:sz="4" w:space="0" w:color="auto"/>
              <w:left w:val="nil"/>
              <w:bottom w:val="single" w:sz="4" w:space="0" w:color="auto"/>
              <w:right w:val="single" w:sz="4" w:space="0" w:color="auto"/>
            </w:tcBorders>
            <w:shd w:val="clear" w:color="auto" w:fill="auto"/>
            <w:noWrap/>
            <w:vAlign w:val="bottom"/>
            <w:hideMark/>
          </w:tcPr>
          <w:p w14:paraId="6AE0F20A" w14:textId="77777777" w:rsidR="00445711" w:rsidRPr="0096585F" w:rsidRDefault="00445711" w:rsidP="00445711">
            <w:pPr>
              <w:rPr>
                <w:rFonts w:cs="Arial"/>
                <w:color w:val="000000"/>
                <w:szCs w:val="20"/>
              </w:rPr>
            </w:pPr>
            <w:r w:rsidRPr="0096585F">
              <w:rPr>
                <w:rFonts w:cs="Arial"/>
                <w:color w:val="000000"/>
                <w:szCs w:val="20"/>
              </w:rPr>
              <w:t>New Size</w:t>
            </w:r>
          </w:p>
        </w:tc>
      </w:tr>
      <w:tr w:rsidR="00445711" w:rsidRPr="0096585F" w14:paraId="058C2F8E" w14:textId="77777777" w:rsidTr="00445711">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153CB56" w14:textId="77777777" w:rsidR="00445711" w:rsidRPr="0096585F" w:rsidRDefault="00445711" w:rsidP="00445711">
            <w:pPr>
              <w:rPr>
                <w:rFonts w:cs="Arial"/>
                <w:color w:val="000000"/>
                <w:szCs w:val="20"/>
              </w:rPr>
            </w:pPr>
            <w:r w:rsidRPr="0096585F">
              <w:rPr>
                <w:rFonts w:cs="Arial"/>
                <w:color w:val="000000"/>
                <w:szCs w:val="20"/>
              </w:rPr>
              <w:t>Vol Size</w:t>
            </w:r>
          </w:p>
        </w:tc>
        <w:tc>
          <w:tcPr>
            <w:tcW w:w="960" w:type="dxa"/>
            <w:tcBorders>
              <w:top w:val="nil"/>
              <w:left w:val="nil"/>
              <w:bottom w:val="single" w:sz="4" w:space="0" w:color="auto"/>
              <w:right w:val="single" w:sz="4" w:space="0" w:color="auto"/>
            </w:tcBorders>
            <w:shd w:val="clear" w:color="auto" w:fill="auto"/>
            <w:noWrap/>
            <w:vAlign w:val="bottom"/>
            <w:hideMark/>
          </w:tcPr>
          <w:p w14:paraId="26AC6A2D" w14:textId="77777777" w:rsidR="00445711" w:rsidRPr="0096585F" w:rsidRDefault="00445711" w:rsidP="00445711">
            <w:pPr>
              <w:jc w:val="right"/>
              <w:rPr>
                <w:rFonts w:cs="Arial"/>
                <w:color w:val="000000"/>
                <w:szCs w:val="20"/>
              </w:rPr>
            </w:pPr>
            <w:r w:rsidRPr="0096585F">
              <w:rPr>
                <w:rFonts w:cs="Arial"/>
                <w:color w:val="000000"/>
                <w:szCs w:val="20"/>
              </w:rPr>
              <w:t>80%</w:t>
            </w:r>
          </w:p>
        </w:tc>
        <w:tc>
          <w:tcPr>
            <w:tcW w:w="960" w:type="dxa"/>
            <w:tcBorders>
              <w:top w:val="nil"/>
              <w:left w:val="nil"/>
              <w:bottom w:val="single" w:sz="4" w:space="0" w:color="auto"/>
              <w:right w:val="single" w:sz="4" w:space="0" w:color="auto"/>
            </w:tcBorders>
            <w:shd w:val="clear" w:color="auto" w:fill="auto"/>
            <w:noWrap/>
            <w:vAlign w:val="bottom"/>
            <w:hideMark/>
          </w:tcPr>
          <w:p w14:paraId="3F720236" w14:textId="77777777" w:rsidR="00445711" w:rsidRPr="0096585F" w:rsidRDefault="00445711" w:rsidP="00445711">
            <w:pPr>
              <w:jc w:val="right"/>
              <w:rPr>
                <w:rFonts w:cs="Arial"/>
                <w:color w:val="000000"/>
                <w:szCs w:val="20"/>
              </w:rPr>
            </w:pPr>
            <w:r w:rsidRPr="0096585F">
              <w:rPr>
                <w:rFonts w:cs="Arial"/>
                <w:color w:val="000000"/>
                <w:szCs w:val="20"/>
              </w:rPr>
              <w:t>128</w:t>
            </w:r>
          </w:p>
        </w:tc>
        <w:tc>
          <w:tcPr>
            <w:tcW w:w="1325" w:type="dxa"/>
            <w:tcBorders>
              <w:top w:val="nil"/>
              <w:left w:val="nil"/>
              <w:bottom w:val="single" w:sz="4" w:space="0" w:color="auto"/>
              <w:right w:val="single" w:sz="4" w:space="0" w:color="auto"/>
            </w:tcBorders>
            <w:shd w:val="clear" w:color="auto" w:fill="auto"/>
            <w:noWrap/>
            <w:vAlign w:val="bottom"/>
            <w:hideMark/>
          </w:tcPr>
          <w:p w14:paraId="13CB9E7F" w14:textId="77777777" w:rsidR="00445711" w:rsidRPr="0096585F" w:rsidRDefault="00445711" w:rsidP="00445711">
            <w:pPr>
              <w:jc w:val="right"/>
              <w:rPr>
                <w:rFonts w:cs="Arial"/>
                <w:color w:val="000000"/>
                <w:szCs w:val="20"/>
              </w:rPr>
            </w:pPr>
            <w:r w:rsidRPr="0096585F">
              <w:rPr>
                <w:rFonts w:cs="Arial"/>
                <w:color w:val="000000"/>
                <w:szCs w:val="20"/>
              </w:rPr>
              <w:t>178</w:t>
            </w:r>
          </w:p>
        </w:tc>
      </w:tr>
      <w:tr w:rsidR="00445711" w:rsidRPr="0096585F" w14:paraId="270F65D8" w14:textId="77777777" w:rsidTr="00445711">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6E08FDA6" w14:textId="77777777" w:rsidR="00445711" w:rsidRPr="0096585F" w:rsidRDefault="00445711" w:rsidP="00445711">
            <w:pPr>
              <w:rPr>
                <w:rFonts w:cs="Arial"/>
                <w:color w:val="000000"/>
                <w:szCs w:val="20"/>
              </w:rPr>
            </w:pPr>
            <w:r w:rsidRPr="0096585F">
              <w:rPr>
                <w:rFonts w:cs="Arial"/>
                <w:color w:val="000000"/>
                <w:szCs w:val="20"/>
              </w:rPr>
              <w:t>Snap Reserve</w:t>
            </w:r>
          </w:p>
        </w:tc>
        <w:tc>
          <w:tcPr>
            <w:tcW w:w="960" w:type="dxa"/>
            <w:tcBorders>
              <w:top w:val="nil"/>
              <w:left w:val="nil"/>
              <w:bottom w:val="single" w:sz="4" w:space="0" w:color="auto"/>
              <w:right w:val="single" w:sz="4" w:space="0" w:color="auto"/>
            </w:tcBorders>
            <w:shd w:val="clear" w:color="auto" w:fill="auto"/>
            <w:noWrap/>
            <w:vAlign w:val="bottom"/>
            <w:hideMark/>
          </w:tcPr>
          <w:p w14:paraId="69F7C9CE" w14:textId="77777777" w:rsidR="00445711" w:rsidRPr="0096585F" w:rsidRDefault="00445711" w:rsidP="00445711">
            <w:pPr>
              <w:jc w:val="right"/>
              <w:rPr>
                <w:rFonts w:cs="Arial"/>
                <w:color w:val="000000"/>
                <w:szCs w:val="20"/>
              </w:rPr>
            </w:pPr>
            <w:r w:rsidRPr="0096585F">
              <w:rPr>
                <w:rFonts w:cs="Arial"/>
                <w:color w:val="000000"/>
                <w:szCs w:val="20"/>
              </w:rPr>
              <w:t>20%</w:t>
            </w:r>
          </w:p>
        </w:tc>
        <w:tc>
          <w:tcPr>
            <w:tcW w:w="960" w:type="dxa"/>
            <w:tcBorders>
              <w:top w:val="nil"/>
              <w:left w:val="nil"/>
              <w:bottom w:val="single" w:sz="4" w:space="0" w:color="auto"/>
              <w:right w:val="single" w:sz="4" w:space="0" w:color="auto"/>
            </w:tcBorders>
            <w:shd w:val="clear" w:color="auto" w:fill="auto"/>
            <w:noWrap/>
            <w:vAlign w:val="bottom"/>
            <w:hideMark/>
          </w:tcPr>
          <w:p w14:paraId="6205D174" w14:textId="77777777" w:rsidR="00445711" w:rsidRPr="0096585F" w:rsidRDefault="00445711" w:rsidP="00445711">
            <w:pPr>
              <w:jc w:val="right"/>
              <w:rPr>
                <w:rFonts w:cs="Arial"/>
                <w:color w:val="000000"/>
                <w:szCs w:val="20"/>
              </w:rPr>
            </w:pPr>
            <w:r w:rsidRPr="0096585F">
              <w:rPr>
                <w:rFonts w:cs="Arial"/>
                <w:color w:val="000000"/>
                <w:szCs w:val="20"/>
              </w:rPr>
              <w:t>32</w:t>
            </w:r>
          </w:p>
        </w:tc>
        <w:tc>
          <w:tcPr>
            <w:tcW w:w="1325" w:type="dxa"/>
            <w:tcBorders>
              <w:top w:val="nil"/>
              <w:left w:val="nil"/>
              <w:bottom w:val="single" w:sz="4" w:space="0" w:color="auto"/>
              <w:right w:val="single" w:sz="4" w:space="0" w:color="auto"/>
            </w:tcBorders>
            <w:shd w:val="clear" w:color="auto" w:fill="auto"/>
            <w:noWrap/>
            <w:vAlign w:val="bottom"/>
            <w:hideMark/>
          </w:tcPr>
          <w:p w14:paraId="14414561" w14:textId="77777777" w:rsidR="00445711" w:rsidRPr="0096585F" w:rsidRDefault="00445711" w:rsidP="00445711">
            <w:pPr>
              <w:jc w:val="right"/>
              <w:rPr>
                <w:rFonts w:cs="Arial"/>
                <w:color w:val="000000"/>
                <w:szCs w:val="20"/>
              </w:rPr>
            </w:pPr>
            <w:r w:rsidRPr="0096585F">
              <w:rPr>
                <w:rFonts w:cs="Arial"/>
                <w:color w:val="000000"/>
                <w:szCs w:val="20"/>
              </w:rPr>
              <w:t>45</w:t>
            </w:r>
          </w:p>
        </w:tc>
      </w:tr>
      <w:tr w:rsidR="00445711" w:rsidRPr="0096585F" w14:paraId="1D9B734D" w14:textId="77777777" w:rsidTr="00445711">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14C2CD83" w14:textId="77777777" w:rsidR="00445711" w:rsidRPr="0096585F" w:rsidRDefault="00445711" w:rsidP="00445711">
            <w:pPr>
              <w:rPr>
                <w:rFonts w:cs="Arial"/>
                <w:color w:val="000000"/>
                <w:szCs w:val="20"/>
              </w:rPr>
            </w:pPr>
            <w:r w:rsidRPr="0096585F">
              <w:rPr>
                <w:rFonts w:cs="Arial"/>
                <w:color w:val="000000"/>
                <w:szCs w:val="20"/>
              </w:rPr>
              <w:t>Total Vol Size</w:t>
            </w:r>
          </w:p>
        </w:tc>
        <w:tc>
          <w:tcPr>
            <w:tcW w:w="960" w:type="dxa"/>
            <w:tcBorders>
              <w:top w:val="nil"/>
              <w:left w:val="nil"/>
              <w:bottom w:val="single" w:sz="4" w:space="0" w:color="auto"/>
              <w:right w:val="single" w:sz="4" w:space="0" w:color="auto"/>
            </w:tcBorders>
            <w:shd w:val="clear" w:color="auto" w:fill="auto"/>
            <w:noWrap/>
            <w:vAlign w:val="bottom"/>
            <w:hideMark/>
          </w:tcPr>
          <w:p w14:paraId="1052DD5B" w14:textId="77777777" w:rsidR="00445711" w:rsidRPr="0096585F" w:rsidRDefault="00445711" w:rsidP="00445711">
            <w:pPr>
              <w:jc w:val="right"/>
              <w:rPr>
                <w:rFonts w:cs="Arial"/>
                <w:color w:val="000000"/>
                <w:szCs w:val="20"/>
              </w:rPr>
            </w:pPr>
            <w:r w:rsidRPr="0096585F">
              <w:rPr>
                <w:rFonts w:cs="Arial"/>
                <w:color w:val="000000"/>
                <w:szCs w:val="20"/>
              </w:rPr>
              <w:t>100%</w:t>
            </w:r>
          </w:p>
        </w:tc>
        <w:tc>
          <w:tcPr>
            <w:tcW w:w="960" w:type="dxa"/>
            <w:tcBorders>
              <w:top w:val="nil"/>
              <w:left w:val="nil"/>
              <w:bottom w:val="single" w:sz="4" w:space="0" w:color="auto"/>
              <w:right w:val="single" w:sz="4" w:space="0" w:color="auto"/>
            </w:tcBorders>
            <w:shd w:val="clear" w:color="auto" w:fill="auto"/>
            <w:noWrap/>
            <w:vAlign w:val="bottom"/>
            <w:hideMark/>
          </w:tcPr>
          <w:p w14:paraId="56029977" w14:textId="77777777" w:rsidR="00445711" w:rsidRPr="0096585F" w:rsidRDefault="00445711" w:rsidP="00445711">
            <w:pPr>
              <w:jc w:val="right"/>
              <w:rPr>
                <w:rFonts w:cs="Arial"/>
                <w:color w:val="000000"/>
                <w:szCs w:val="20"/>
              </w:rPr>
            </w:pPr>
            <w:r w:rsidRPr="0096585F">
              <w:rPr>
                <w:rFonts w:cs="Arial"/>
                <w:color w:val="000000"/>
                <w:szCs w:val="20"/>
              </w:rPr>
              <w:t>160</w:t>
            </w:r>
          </w:p>
        </w:tc>
        <w:tc>
          <w:tcPr>
            <w:tcW w:w="1325" w:type="dxa"/>
            <w:tcBorders>
              <w:top w:val="nil"/>
              <w:left w:val="nil"/>
              <w:bottom w:val="single" w:sz="4" w:space="0" w:color="auto"/>
              <w:right w:val="single" w:sz="4" w:space="0" w:color="auto"/>
            </w:tcBorders>
            <w:shd w:val="clear" w:color="auto" w:fill="auto"/>
            <w:noWrap/>
            <w:vAlign w:val="bottom"/>
            <w:hideMark/>
          </w:tcPr>
          <w:p w14:paraId="3CC646EB" w14:textId="77777777" w:rsidR="00445711" w:rsidRPr="0096585F" w:rsidRDefault="00445711" w:rsidP="00445711">
            <w:pPr>
              <w:jc w:val="right"/>
              <w:rPr>
                <w:rFonts w:cs="Arial"/>
                <w:color w:val="000000"/>
                <w:szCs w:val="20"/>
              </w:rPr>
            </w:pPr>
            <w:r w:rsidRPr="0096585F">
              <w:rPr>
                <w:rFonts w:cs="Arial"/>
                <w:color w:val="000000"/>
                <w:szCs w:val="20"/>
              </w:rPr>
              <w:t>223</w:t>
            </w:r>
          </w:p>
        </w:tc>
      </w:tr>
    </w:tbl>
    <w:p w14:paraId="6FA300D9" w14:textId="77777777" w:rsidR="00445711" w:rsidRPr="0096585F" w:rsidRDefault="00445711" w:rsidP="00445711">
      <w:pPr>
        <w:rPr>
          <w:rFonts w:cs="Arial"/>
          <w:szCs w:val="20"/>
        </w:rPr>
      </w:pPr>
    </w:p>
    <w:p w14:paraId="5B6487A8" w14:textId="77777777" w:rsidR="00445711" w:rsidRPr="0096585F" w:rsidRDefault="00445711" w:rsidP="00445711">
      <w:pPr>
        <w:rPr>
          <w:rFonts w:cs="Arial"/>
          <w:szCs w:val="20"/>
        </w:rPr>
      </w:pPr>
    </w:p>
    <w:p w14:paraId="3AB51791" w14:textId="77777777" w:rsidR="00445711" w:rsidRPr="0096585F" w:rsidRDefault="00445711" w:rsidP="00445711">
      <w:pPr>
        <w:rPr>
          <w:rFonts w:cs="Arial"/>
          <w:szCs w:val="20"/>
        </w:rPr>
      </w:pPr>
      <w:r w:rsidRPr="0096585F">
        <w:rPr>
          <w:rFonts w:cs="Arial"/>
          <w:szCs w:val="20"/>
        </w:rPr>
        <w:t xml:space="preserve">EX:  To add 50Gb Space to </w:t>
      </w:r>
      <w:proofErr w:type="spellStart"/>
      <w:r w:rsidRPr="0096585F">
        <w:rPr>
          <w:rFonts w:cs="Arial"/>
          <w:b/>
          <w:szCs w:val="20"/>
          <w:u w:val="single"/>
        </w:rPr>
        <w:t>nosnap</w:t>
      </w:r>
      <w:proofErr w:type="spellEnd"/>
      <w:r w:rsidRPr="0096585F">
        <w:rPr>
          <w:rFonts w:cs="Arial"/>
          <w:szCs w:val="20"/>
        </w:rPr>
        <w:t xml:space="preserve"> volume:</w:t>
      </w:r>
    </w:p>
    <w:p w14:paraId="5055DFDB" w14:textId="77777777" w:rsidR="00445711" w:rsidRPr="0096585F" w:rsidRDefault="00445711" w:rsidP="00445711">
      <w:pPr>
        <w:rPr>
          <w:rFonts w:cs="Arial"/>
          <w:szCs w:val="20"/>
        </w:rPr>
      </w:pPr>
    </w:p>
    <w:p w14:paraId="0979A7A8" w14:textId="77777777" w:rsidR="00445711" w:rsidRPr="0096585F" w:rsidRDefault="00445711" w:rsidP="00445711">
      <w:pPr>
        <w:rPr>
          <w:rFonts w:cs="Arial"/>
          <w:b/>
          <w:szCs w:val="20"/>
        </w:rPr>
      </w:pPr>
      <w:r w:rsidRPr="0096585F">
        <w:rPr>
          <w:rFonts w:cs="Arial"/>
          <w:b/>
          <w:szCs w:val="20"/>
        </w:rPr>
        <w:t>Table 2:</w:t>
      </w:r>
    </w:p>
    <w:tbl>
      <w:tblPr>
        <w:tblW w:w="4605" w:type="dxa"/>
        <w:tblInd w:w="93" w:type="dxa"/>
        <w:tblLook w:val="04A0" w:firstRow="1" w:lastRow="0" w:firstColumn="1" w:lastColumn="0" w:noHBand="0" w:noVBand="1"/>
      </w:tblPr>
      <w:tblGrid>
        <w:gridCol w:w="1360"/>
        <w:gridCol w:w="960"/>
        <w:gridCol w:w="960"/>
        <w:gridCol w:w="1325"/>
      </w:tblGrid>
      <w:tr w:rsidR="00445711" w:rsidRPr="0096585F" w14:paraId="7A7B8BAB" w14:textId="77777777" w:rsidTr="00445711">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19C5E" w14:textId="77777777" w:rsidR="00445711" w:rsidRPr="0096585F" w:rsidRDefault="00445711" w:rsidP="00445711">
            <w:pPr>
              <w:rPr>
                <w:rFonts w:cs="Arial"/>
                <w:color w:val="000000"/>
                <w:szCs w:val="20"/>
              </w:rPr>
            </w:pPr>
            <w:r w:rsidRPr="0096585F">
              <w:rPr>
                <w:rFonts w:cs="Arial"/>
                <w:color w:val="000000"/>
                <w:szCs w:val="2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788ECC" w14:textId="77777777" w:rsidR="00445711" w:rsidRPr="0096585F" w:rsidRDefault="00445711" w:rsidP="00445711">
            <w:pPr>
              <w:rPr>
                <w:rFonts w:cs="Arial"/>
                <w:color w:val="000000"/>
                <w:szCs w:val="20"/>
              </w:rPr>
            </w:pPr>
            <w:r w:rsidRPr="0096585F">
              <w:rPr>
                <w:rFonts w:cs="Arial"/>
                <w:color w:val="000000"/>
                <w:szCs w:val="20"/>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0B2157" w14:textId="77777777" w:rsidR="00445711" w:rsidRPr="0096585F" w:rsidRDefault="00445711" w:rsidP="00445711">
            <w:pPr>
              <w:rPr>
                <w:rFonts w:cs="Arial"/>
                <w:color w:val="000000"/>
                <w:szCs w:val="20"/>
              </w:rPr>
            </w:pPr>
            <w:r w:rsidRPr="0096585F">
              <w:rPr>
                <w:rFonts w:cs="Arial"/>
                <w:color w:val="000000"/>
                <w:szCs w:val="20"/>
              </w:rPr>
              <w:t>Size</w:t>
            </w:r>
          </w:p>
        </w:tc>
        <w:tc>
          <w:tcPr>
            <w:tcW w:w="1325" w:type="dxa"/>
            <w:tcBorders>
              <w:top w:val="single" w:sz="4" w:space="0" w:color="auto"/>
              <w:left w:val="nil"/>
              <w:bottom w:val="single" w:sz="4" w:space="0" w:color="auto"/>
              <w:right w:val="single" w:sz="4" w:space="0" w:color="auto"/>
            </w:tcBorders>
            <w:shd w:val="clear" w:color="auto" w:fill="auto"/>
            <w:noWrap/>
            <w:vAlign w:val="bottom"/>
            <w:hideMark/>
          </w:tcPr>
          <w:p w14:paraId="0D0B02EA" w14:textId="77777777" w:rsidR="00445711" w:rsidRPr="0096585F" w:rsidRDefault="00445711" w:rsidP="00445711">
            <w:pPr>
              <w:rPr>
                <w:rFonts w:cs="Arial"/>
                <w:color w:val="000000"/>
                <w:szCs w:val="20"/>
              </w:rPr>
            </w:pPr>
            <w:r w:rsidRPr="0096585F">
              <w:rPr>
                <w:rFonts w:cs="Arial"/>
                <w:color w:val="000000"/>
                <w:szCs w:val="20"/>
              </w:rPr>
              <w:t>New Size</w:t>
            </w:r>
          </w:p>
        </w:tc>
      </w:tr>
      <w:tr w:rsidR="00445711" w:rsidRPr="0096585F" w14:paraId="220827A2" w14:textId="77777777" w:rsidTr="00445711">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70AA15F4" w14:textId="77777777" w:rsidR="00445711" w:rsidRPr="0096585F" w:rsidRDefault="00445711" w:rsidP="00445711">
            <w:pPr>
              <w:rPr>
                <w:rFonts w:cs="Arial"/>
                <w:color w:val="000000"/>
                <w:szCs w:val="20"/>
              </w:rPr>
            </w:pPr>
            <w:r w:rsidRPr="0096585F">
              <w:rPr>
                <w:rFonts w:cs="Arial"/>
                <w:color w:val="000000"/>
                <w:szCs w:val="20"/>
              </w:rPr>
              <w:t>Vol Size</w:t>
            </w:r>
          </w:p>
        </w:tc>
        <w:tc>
          <w:tcPr>
            <w:tcW w:w="960" w:type="dxa"/>
            <w:tcBorders>
              <w:top w:val="nil"/>
              <w:left w:val="nil"/>
              <w:bottom w:val="single" w:sz="4" w:space="0" w:color="auto"/>
              <w:right w:val="single" w:sz="4" w:space="0" w:color="auto"/>
            </w:tcBorders>
            <w:shd w:val="clear" w:color="auto" w:fill="auto"/>
            <w:noWrap/>
            <w:vAlign w:val="bottom"/>
            <w:hideMark/>
          </w:tcPr>
          <w:p w14:paraId="48193524" w14:textId="77777777" w:rsidR="00445711" w:rsidRPr="0096585F" w:rsidRDefault="00445711" w:rsidP="00445711">
            <w:pPr>
              <w:jc w:val="right"/>
              <w:rPr>
                <w:rFonts w:cs="Arial"/>
                <w:color w:val="000000"/>
                <w:szCs w:val="20"/>
              </w:rPr>
            </w:pPr>
            <w:r w:rsidRPr="0096585F">
              <w:rPr>
                <w:rFonts w:cs="Arial"/>
                <w:color w:val="000000"/>
                <w:szCs w:val="20"/>
              </w:rPr>
              <w:t>100%</w:t>
            </w:r>
          </w:p>
        </w:tc>
        <w:tc>
          <w:tcPr>
            <w:tcW w:w="960" w:type="dxa"/>
            <w:tcBorders>
              <w:top w:val="nil"/>
              <w:left w:val="nil"/>
              <w:bottom w:val="single" w:sz="4" w:space="0" w:color="auto"/>
              <w:right w:val="single" w:sz="4" w:space="0" w:color="auto"/>
            </w:tcBorders>
            <w:shd w:val="clear" w:color="auto" w:fill="auto"/>
            <w:noWrap/>
            <w:vAlign w:val="bottom"/>
            <w:hideMark/>
          </w:tcPr>
          <w:p w14:paraId="0A187787" w14:textId="77777777" w:rsidR="00445711" w:rsidRPr="0096585F" w:rsidRDefault="00445711" w:rsidP="00445711">
            <w:pPr>
              <w:jc w:val="right"/>
              <w:rPr>
                <w:rFonts w:cs="Arial"/>
                <w:color w:val="000000"/>
                <w:szCs w:val="20"/>
              </w:rPr>
            </w:pPr>
            <w:r w:rsidRPr="0096585F">
              <w:rPr>
                <w:rFonts w:cs="Arial"/>
                <w:color w:val="000000"/>
                <w:szCs w:val="20"/>
              </w:rPr>
              <w:t>128</w:t>
            </w:r>
          </w:p>
        </w:tc>
        <w:tc>
          <w:tcPr>
            <w:tcW w:w="1325" w:type="dxa"/>
            <w:tcBorders>
              <w:top w:val="nil"/>
              <w:left w:val="nil"/>
              <w:bottom w:val="single" w:sz="4" w:space="0" w:color="auto"/>
              <w:right w:val="single" w:sz="4" w:space="0" w:color="auto"/>
            </w:tcBorders>
            <w:shd w:val="clear" w:color="auto" w:fill="auto"/>
            <w:noWrap/>
            <w:vAlign w:val="bottom"/>
            <w:hideMark/>
          </w:tcPr>
          <w:p w14:paraId="67AE3A86" w14:textId="77777777" w:rsidR="00445711" w:rsidRPr="0096585F" w:rsidRDefault="00445711" w:rsidP="00445711">
            <w:pPr>
              <w:jc w:val="right"/>
              <w:rPr>
                <w:rFonts w:cs="Arial"/>
                <w:color w:val="000000"/>
                <w:szCs w:val="20"/>
              </w:rPr>
            </w:pPr>
            <w:r w:rsidRPr="0096585F">
              <w:rPr>
                <w:rFonts w:cs="Arial"/>
                <w:color w:val="000000"/>
                <w:szCs w:val="20"/>
              </w:rPr>
              <w:t>178</w:t>
            </w:r>
          </w:p>
        </w:tc>
      </w:tr>
      <w:tr w:rsidR="00445711" w:rsidRPr="0096585F" w14:paraId="7F10894B" w14:textId="77777777" w:rsidTr="00445711">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2DE53C7B" w14:textId="77777777" w:rsidR="00445711" w:rsidRPr="0096585F" w:rsidRDefault="00445711" w:rsidP="00445711">
            <w:pPr>
              <w:rPr>
                <w:rFonts w:cs="Arial"/>
                <w:color w:val="000000"/>
                <w:szCs w:val="20"/>
              </w:rPr>
            </w:pPr>
            <w:r w:rsidRPr="0096585F">
              <w:rPr>
                <w:rFonts w:cs="Arial"/>
                <w:color w:val="000000"/>
                <w:szCs w:val="20"/>
              </w:rPr>
              <w:t>Snap Reserve</w:t>
            </w:r>
          </w:p>
        </w:tc>
        <w:tc>
          <w:tcPr>
            <w:tcW w:w="960" w:type="dxa"/>
            <w:tcBorders>
              <w:top w:val="nil"/>
              <w:left w:val="nil"/>
              <w:bottom w:val="single" w:sz="4" w:space="0" w:color="auto"/>
              <w:right w:val="single" w:sz="4" w:space="0" w:color="auto"/>
            </w:tcBorders>
            <w:shd w:val="clear" w:color="auto" w:fill="auto"/>
            <w:noWrap/>
            <w:vAlign w:val="bottom"/>
            <w:hideMark/>
          </w:tcPr>
          <w:p w14:paraId="4E4E113A" w14:textId="77777777" w:rsidR="00445711" w:rsidRPr="0096585F" w:rsidRDefault="00445711" w:rsidP="00445711">
            <w:pPr>
              <w:jc w:val="right"/>
              <w:rPr>
                <w:rFonts w:cs="Arial"/>
                <w:color w:val="000000"/>
                <w:szCs w:val="20"/>
              </w:rPr>
            </w:pPr>
            <w:r w:rsidRPr="0096585F">
              <w:rPr>
                <w:rFonts w:cs="Arial"/>
                <w:color w:val="000000"/>
                <w:szCs w:val="20"/>
              </w:rPr>
              <w:t>0%</w:t>
            </w:r>
          </w:p>
        </w:tc>
        <w:tc>
          <w:tcPr>
            <w:tcW w:w="960" w:type="dxa"/>
            <w:tcBorders>
              <w:top w:val="nil"/>
              <w:left w:val="nil"/>
              <w:bottom w:val="single" w:sz="4" w:space="0" w:color="auto"/>
              <w:right w:val="single" w:sz="4" w:space="0" w:color="auto"/>
            </w:tcBorders>
            <w:shd w:val="clear" w:color="auto" w:fill="auto"/>
            <w:noWrap/>
            <w:vAlign w:val="bottom"/>
            <w:hideMark/>
          </w:tcPr>
          <w:p w14:paraId="23F7B00B" w14:textId="77777777" w:rsidR="00445711" w:rsidRPr="0096585F" w:rsidRDefault="00445711" w:rsidP="00445711">
            <w:pPr>
              <w:jc w:val="right"/>
              <w:rPr>
                <w:rFonts w:cs="Arial"/>
                <w:color w:val="000000"/>
                <w:szCs w:val="20"/>
              </w:rPr>
            </w:pPr>
            <w:r w:rsidRPr="0096585F">
              <w:rPr>
                <w:rFonts w:cs="Arial"/>
                <w:color w:val="000000"/>
                <w:szCs w:val="20"/>
              </w:rPr>
              <w:t>0</w:t>
            </w:r>
          </w:p>
        </w:tc>
        <w:tc>
          <w:tcPr>
            <w:tcW w:w="1325" w:type="dxa"/>
            <w:tcBorders>
              <w:top w:val="nil"/>
              <w:left w:val="nil"/>
              <w:bottom w:val="single" w:sz="4" w:space="0" w:color="auto"/>
              <w:right w:val="single" w:sz="4" w:space="0" w:color="auto"/>
            </w:tcBorders>
            <w:shd w:val="clear" w:color="auto" w:fill="auto"/>
            <w:noWrap/>
            <w:vAlign w:val="bottom"/>
            <w:hideMark/>
          </w:tcPr>
          <w:p w14:paraId="702964E5" w14:textId="77777777" w:rsidR="00445711" w:rsidRPr="0096585F" w:rsidRDefault="00445711" w:rsidP="00445711">
            <w:pPr>
              <w:jc w:val="right"/>
              <w:rPr>
                <w:rFonts w:cs="Arial"/>
                <w:color w:val="000000"/>
                <w:szCs w:val="20"/>
              </w:rPr>
            </w:pPr>
            <w:r w:rsidRPr="0096585F">
              <w:rPr>
                <w:rFonts w:cs="Arial"/>
                <w:color w:val="000000"/>
                <w:szCs w:val="20"/>
              </w:rPr>
              <w:t>0</w:t>
            </w:r>
          </w:p>
        </w:tc>
      </w:tr>
      <w:tr w:rsidR="00445711" w:rsidRPr="0096585F" w14:paraId="3E618DCC" w14:textId="77777777" w:rsidTr="00445711">
        <w:trPr>
          <w:trHeight w:val="300"/>
        </w:trPr>
        <w:tc>
          <w:tcPr>
            <w:tcW w:w="1360" w:type="dxa"/>
            <w:tcBorders>
              <w:top w:val="nil"/>
              <w:left w:val="single" w:sz="4" w:space="0" w:color="auto"/>
              <w:bottom w:val="single" w:sz="4" w:space="0" w:color="auto"/>
              <w:right w:val="single" w:sz="4" w:space="0" w:color="auto"/>
            </w:tcBorders>
            <w:shd w:val="clear" w:color="auto" w:fill="auto"/>
            <w:noWrap/>
            <w:vAlign w:val="bottom"/>
            <w:hideMark/>
          </w:tcPr>
          <w:p w14:paraId="386FF5DC" w14:textId="77777777" w:rsidR="00445711" w:rsidRPr="0096585F" w:rsidRDefault="00445711" w:rsidP="00445711">
            <w:pPr>
              <w:rPr>
                <w:rFonts w:cs="Arial"/>
                <w:color w:val="000000"/>
                <w:szCs w:val="20"/>
              </w:rPr>
            </w:pPr>
            <w:r w:rsidRPr="0096585F">
              <w:rPr>
                <w:rFonts w:cs="Arial"/>
                <w:color w:val="000000"/>
                <w:szCs w:val="20"/>
              </w:rPr>
              <w:t>Total Vol size</w:t>
            </w:r>
          </w:p>
        </w:tc>
        <w:tc>
          <w:tcPr>
            <w:tcW w:w="960" w:type="dxa"/>
            <w:tcBorders>
              <w:top w:val="nil"/>
              <w:left w:val="nil"/>
              <w:bottom w:val="single" w:sz="4" w:space="0" w:color="auto"/>
              <w:right w:val="single" w:sz="4" w:space="0" w:color="auto"/>
            </w:tcBorders>
            <w:shd w:val="clear" w:color="auto" w:fill="auto"/>
            <w:noWrap/>
            <w:vAlign w:val="bottom"/>
            <w:hideMark/>
          </w:tcPr>
          <w:p w14:paraId="3A37DD40" w14:textId="77777777" w:rsidR="00445711" w:rsidRPr="0096585F" w:rsidRDefault="00445711" w:rsidP="00445711">
            <w:pPr>
              <w:jc w:val="right"/>
              <w:rPr>
                <w:rFonts w:cs="Arial"/>
                <w:color w:val="000000"/>
                <w:szCs w:val="20"/>
              </w:rPr>
            </w:pPr>
            <w:r w:rsidRPr="0096585F">
              <w:rPr>
                <w:rFonts w:cs="Arial"/>
                <w:color w:val="000000"/>
                <w:szCs w:val="20"/>
              </w:rPr>
              <w:t>100%</w:t>
            </w:r>
          </w:p>
        </w:tc>
        <w:tc>
          <w:tcPr>
            <w:tcW w:w="960" w:type="dxa"/>
            <w:tcBorders>
              <w:top w:val="nil"/>
              <w:left w:val="nil"/>
              <w:bottom w:val="single" w:sz="4" w:space="0" w:color="auto"/>
              <w:right w:val="single" w:sz="4" w:space="0" w:color="auto"/>
            </w:tcBorders>
            <w:shd w:val="clear" w:color="auto" w:fill="auto"/>
            <w:noWrap/>
            <w:vAlign w:val="bottom"/>
            <w:hideMark/>
          </w:tcPr>
          <w:p w14:paraId="0C2FC269" w14:textId="77777777" w:rsidR="00445711" w:rsidRPr="0096585F" w:rsidRDefault="00445711" w:rsidP="00445711">
            <w:pPr>
              <w:jc w:val="right"/>
              <w:rPr>
                <w:rFonts w:cs="Arial"/>
                <w:color w:val="000000"/>
                <w:szCs w:val="20"/>
              </w:rPr>
            </w:pPr>
            <w:r w:rsidRPr="0096585F">
              <w:rPr>
                <w:rFonts w:cs="Arial"/>
                <w:color w:val="000000"/>
                <w:szCs w:val="20"/>
              </w:rPr>
              <w:t>128</w:t>
            </w:r>
          </w:p>
        </w:tc>
        <w:tc>
          <w:tcPr>
            <w:tcW w:w="1325" w:type="dxa"/>
            <w:tcBorders>
              <w:top w:val="nil"/>
              <w:left w:val="nil"/>
              <w:bottom w:val="single" w:sz="4" w:space="0" w:color="auto"/>
              <w:right w:val="single" w:sz="4" w:space="0" w:color="auto"/>
            </w:tcBorders>
            <w:shd w:val="clear" w:color="auto" w:fill="auto"/>
            <w:noWrap/>
            <w:vAlign w:val="bottom"/>
            <w:hideMark/>
          </w:tcPr>
          <w:p w14:paraId="1F41E7AD" w14:textId="77777777" w:rsidR="00445711" w:rsidRPr="0096585F" w:rsidRDefault="00445711" w:rsidP="00445711">
            <w:pPr>
              <w:jc w:val="right"/>
              <w:rPr>
                <w:rFonts w:cs="Arial"/>
                <w:color w:val="000000"/>
                <w:szCs w:val="20"/>
              </w:rPr>
            </w:pPr>
            <w:r w:rsidRPr="0096585F">
              <w:rPr>
                <w:rFonts w:cs="Arial"/>
                <w:color w:val="000000"/>
                <w:szCs w:val="20"/>
              </w:rPr>
              <w:t>178</w:t>
            </w:r>
          </w:p>
        </w:tc>
      </w:tr>
    </w:tbl>
    <w:p w14:paraId="3F899C8F" w14:textId="77777777" w:rsidR="00445711" w:rsidRDefault="00445711" w:rsidP="00445711">
      <w:pPr>
        <w:pStyle w:val="Heading3"/>
      </w:pPr>
      <w:bookmarkStart w:id="246" w:name="_Toc475023011"/>
      <w:bookmarkStart w:id="247" w:name="_Toc480543193"/>
      <w:r>
        <w:t>Adding Exports to existing volumes in 7-mode</w:t>
      </w:r>
      <w:bookmarkEnd w:id="246"/>
      <w:bookmarkEnd w:id="247"/>
    </w:p>
    <w:p w14:paraId="1D47DE70" w14:textId="77777777" w:rsidR="00445711" w:rsidRPr="00C52793" w:rsidRDefault="00445711" w:rsidP="00445711">
      <w:pPr>
        <w:rPr>
          <w:i/>
          <w:u w:val="single"/>
        </w:rPr>
      </w:pPr>
      <w:r w:rsidRPr="00C52793">
        <w:rPr>
          <w:i/>
          <w:u w:val="single"/>
        </w:rPr>
        <w:t>Summary</w:t>
      </w:r>
    </w:p>
    <w:p w14:paraId="692D22E9" w14:textId="3DFA2C00" w:rsidR="00445711" w:rsidRDefault="00445711" w:rsidP="00445711">
      <w:pPr>
        <w:pStyle w:val="BodyText"/>
        <w:rPr>
          <w:ins w:id="248" w:author="Microsoft Office User" w:date="2017-08-31T15:47:00Z"/>
        </w:rPr>
      </w:pPr>
      <w:r>
        <w:t xml:space="preserve">Typically, BU/Platforms team will raise SR to request an edit to the exports file for permissions to storage. A Change Request ticket will then need to be raised by Storage-Support Team in preparation for this change. </w:t>
      </w:r>
      <w:del w:id="249" w:author="Microsoft Office User" w:date="2017-08-31T15:47:00Z">
        <w:r w:rsidDel="00DA1178">
          <w:delText xml:space="preserve">Standard lead times of 48 hours apply for a Q1 CR, from creation to execution of CR. If this is an Emergency request, then a </w:delText>
        </w:r>
        <w:r w:rsidR="008001AF" w:rsidDel="00DA1178">
          <w:fldChar w:fldCharType="begin"/>
        </w:r>
        <w:r w:rsidR="008001AF" w:rsidDel="00DA1178">
          <w:delInstrText xml:space="preserve"> HYPERLINK \l "_How_to_raise" </w:delInstrText>
        </w:r>
        <w:r w:rsidR="008001AF" w:rsidDel="00DA1178">
          <w:fldChar w:fldCharType="separate"/>
        </w:r>
        <w:r w:rsidRPr="00C52793" w:rsidDel="00DA1178">
          <w:rPr>
            <w:rStyle w:val="Hyperlink"/>
          </w:rPr>
          <w:delText>PCA</w:delText>
        </w:r>
        <w:r w:rsidR="008001AF" w:rsidDel="00DA1178">
          <w:rPr>
            <w:rStyle w:val="Hyperlink"/>
          </w:rPr>
          <w:fldChar w:fldCharType="end"/>
        </w:r>
        <w:r w:rsidDel="00DA1178">
          <w:delText xml:space="preserve"> will need to be raised for this process.</w:delText>
        </w:r>
      </w:del>
      <w:ins w:id="250" w:author="Microsoft Office User" w:date="2017-08-31T15:47:00Z">
        <w:r w:rsidR="00DA1178">
          <w:t xml:space="preserve">The pre-approved change template in service now should be used to create the change with a task to Unix Support to mount the </w:t>
        </w:r>
        <w:proofErr w:type="spellStart"/>
        <w:r w:rsidR="00DA1178">
          <w:t>qtree</w:t>
        </w:r>
        <w:proofErr w:type="spellEnd"/>
        <w:r w:rsidR="00DA1178">
          <w:t>/volume</w:t>
        </w:r>
        <w:r w:rsidR="00AB2EB6">
          <w:t xml:space="preserve">.  </w:t>
        </w:r>
      </w:ins>
    </w:p>
    <w:p w14:paraId="4176C821" w14:textId="77777777" w:rsidR="00AB2EB6" w:rsidRDefault="00AB2EB6" w:rsidP="00445711">
      <w:pPr>
        <w:pStyle w:val="BodyText"/>
        <w:rPr>
          <w:ins w:id="251" w:author="Microsoft Office User" w:date="2017-08-31T15:48:00Z"/>
        </w:rPr>
      </w:pPr>
    </w:p>
    <w:p w14:paraId="04E86273" w14:textId="6B71FD2B" w:rsidR="00AB2EB6" w:rsidRDefault="00AB2EB6" w:rsidP="00445711">
      <w:pPr>
        <w:pStyle w:val="BodyText"/>
      </w:pPr>
      <w:ins w:id="252" w:author="Microsoft Office User" w:date="2017-08-31T15:48:00Z">
        <w:r>
          <w:t xml:space="preserve">All exports changes should be performed after business hours only. Any change that needs to be done during business hours should be created as </w:t>
        </w:r>
      </w:ins>
      <w:ins w:id="253" w:author="Microsoft Office User" w:date="2017-08-31T15:49:00Z">
        <w:r>
          <w:t>an</w:t>
        </w:r>
      </w:ins>
      <w:ins w:id="254" w:author="Microsoft Office User" w:date="2017-08-31T15:48:00Z">
        <w:r>
          <w:t xml:space="preserve"> EMERGENCY CHANGE.</w:t>
        </w:r>
      </w:ins>
    </w:p>
    <w:p w14:paraId="653F87A2" w14:textId="77777777" w:rsidR="00C05190" w:rsidRDefault="00C05190" w:rsidP="00445711">
      <w:pPr>
        <w:pStyle w:val="BodyText"/>
      </w:pPr>
    </w:p>
    <w:p w14:paraId="514346BD" w14:textId="4363FA66" w:rsidR="00C05190" w:rsidRPr="00C05190" w:rsidRDefault="00C05190" w:rsidP="00445711">
      <w:pPr>
        <w:pStyle w:val="BodyText"/>
        <w:rPr>
          <w:b/>
        </w:rPr>
      </w:pPr>
      <w:r w:rsidRPr="00C05190">
        <w:rPr>
          <w:b/>
        </w:rPr>
        <w:t>NOTE: PLEASE NOTE CROSS-SITE MOUNTS ARE NOT A STANDARD AND NOT ALLOWED. A storage volume/</w:t>
      </w:r>
      <w:proofErr w:type="spellStart"/>
      <w:r w:rsidRPr="00C05190">
        <w:rPr>
          <w:b/>
        </w:rPr>
        <w:t>qtree</w:t>
      </w:r>
      <w:proofErr w:type="spellEnd"/>
      <w:r w:rsidRPr="00C05190">
        <w:rPr>
          <w:b/>
        </w:rPr>
        <w:t xml:space="preserve"> located in Site A should not be exported to server located in different site/datacentre. Ex: Storage/volume in Eagan Site E should not be exported to Server in Eagan Site F or DTC etc.</w:t>
      </w:r>
    </w:p>
    <w:p w14:paraId="4ED157CB" w14:textId="0809D707" w:rsidR="00C05190" w:rsidRPr="00C05190" w:rsidRDefault="00C05190" w:rsidP="00445711">
      <w:pPr>
        <w:pStyle w:val="BodyText"/>
        <w:rPr>
          <w:b/>
        </w:rPr>
      </w:pPr>
      <w:r w:rsidRPr="00C05190">
        <w:rPr>
          <w:b/>
        </w:rPr>
        <w:t>If an exception is required then this should have BU Architecture approvals in place and should be attached to the change ticket.</w:t>
      </w:r>
    </w:p>
    <w:p w14:paraId="03A135A4" w14:textId="77777777" w:rsidR="00445711" w:rsidRDefault="00445711" w:rsidP="00445711">
      <w:pPr>
        <w:pStyle w:val="BodyText"/>
      </w:pPr>
    </w:p>
    <w:p w14:paraId="5A9384C1" w14:textId="77777777" w:rsidR="00445711" w:rsidRPr="004A478F" w:rsidRDefault="00445711" w:rsidP="00445711">
      <w:pPr>
        <w:rPr>
          <w:i/>
          <w:u w:val="single"/>
        </w:rPr>
      </w:pPr>
      <w:r w:rsidRPr="00C52793">
        <w:rPr>
          <w:i/>
          <w:u w:val="single"/>
        </w:rPr>
        <w:t>Process to edit the Export file:</w:t>
      </w:r>
    </w:p>
    <w:p w14:paraId="6858D872" w14:textId="77777777" w:rsidR="00445711" w:rsidRPr="00C52793" w:rsidRDefault="00445711" w:rsidP="00445711">
      <w:pPr>
        <w:pStyle w:val="BodyText"/>
      </w:pPr>
      <w:r w:rsidRPr="00C52793">
        <w:t xml:space="preserve">Step 1:  Identify the root volume of the </w:t>
      </w:r>
      <w:proofErr w:type="spellStart"/>
      <w:r w:rsidRPr="00C52793">
        <w:t>vf</w:t>
      </w:r>
      <w:r>
        <w:t>iler</w:t>
      </w:r>
      <w:proofErr w:type="spellEnd"/>
      <w:r>
        <w:t xml:space="preserve"> to which exports needs to </w:t>
      </w:r>
      <w:r w:rsidRPr="00C52793">
        <w:t xml:space="preserve">added. </w:t>
      </w:r>
    </w:p>
    <w:p w14:paraId="337482AE" w14:textId="77777777" w:rsidR="00445711" w:rsidRPr="00C52793" w:rsidRDefault="00445711" w:rsidP="00445711">
      <w:pPr>
        <w:ind w:firstLine="720"/>
        <w:rPr>
          <w:rFonts w:cs="Arial"/>
          <w:szCs w:val="20"/>
        </w:rPr>
      </w:pPr>
      <w:r w:rsidRPr="00C52793">
        <w:rPr>
          <w:rFonts w:cs="Arial"/>
          <w:szCs w:val="20"/>
        </w:rPr>
        <w:t>CMD</w:t>
      </w:r>
      <w:proofErr w:type="gramStart"/>
      <w:r w:rsidRPr="00C52793">
        <w:rPr>
          <w:rFonts w:cs="Arial"/>
          <w:szCs w:val="20"/>
        </w:rPr>
        <w:t xml:space="preserve">&gt;  </w:t>
      </w:r>
      <w:proofErr w:type="spellStart"/>
      <w:r w:rsidRPr="00C52793">
        <w:rPr>
          <w:rFonts w:cs="Arial"/>
          <w:szCs w:val="20"/>
        </w:rPr>
        <w:t>ssh</w:t>
      </w:r>
      <w:proofErr w:type="spellEnd"/>
      <w:proofErr w:type="gramEnd"/>
      <w:r w:rsidRPr="00C52793">
        <w:rPr>
          <w:rFonts w:cs="Arial"/>
          <w:szCs w:val="20"/>
        </w:rPr>
        <w:t xml:space="preserve"> &lt;</w:t>
      </w:r>
      <w:proofErr w:type="spellStart"/>
      <w:r w:rsidRPr="00C52793">
        <w:rPr>
          <w:rFonts w:cs="Arial"/>
          <w:szCs w:val="20"/>
        </w:rPr>
        <w:t>Pfiler_name</w:t>
      </w:r>
      <w:proofErr w:type="spellEnd"/>
      <w:r w:rsidRPr="00C52793">
        <w:rPr>
          <w:rFonts w:cs="Arial"/>
          <w:szCs w:val="20"/>
        </w:rPr>
        <w:t xml:space="preserve">&gt; </w:t>
      </w:r>
      <w:proofErr w:type="spellStart"/>
      <w:r w:rsidRPr="00C52793">
        <w:rPr>
          <w:rFonts w:cs="Arial"/>
          <w:szCs w:val="20"/>
        </w:rPr>
        <w:t>vfiler</w:t>
      </w:r>
      <w:proofErr w:type="spellEnd"/>
      <w:r w:rsidRPr="00C52793">
        <w:rPr>
          <w:rFonts w:cs="Arial"/>
          <w:szCs w:val="20"/>
        </w:rPr>
        <w:t xml:space="preserve"> status –r &lt;</w:t>
      </w:r>
      <w:proofErr w:type="spellStart"/>
      <w:r w:rsidRPr="00C52793">
        <w:rPr>
          <w:rFonts w:cs="Arial"/>
          <w:szCs w:val="20"/>
        </w:rPr>
        <w:t>vfiler_name</w:t>
      </w:r>
      <w:proofErr w:type="spellEnd"/>
      <w:r w:rsidRPr="00C52793">
        <w:rPr>
          <w:rFonts w:cs="Arial"/>
          <w:szCs w:val="20"/>
        </w:rPr>
        <w:t xml:space="preserve">&gt; | grep </w:t>
      </w:r>
      <w:proofErr w:type="spellStart"/>
      <w:r w:rsidRPr="00C52793">
        <w:rPr>
          <w:rFonts w:cs="Arial"/>
          <w:szCs w:val="20"/>
        </w:rPr>
        <w:t>etc</w:t>
      </w:r>
      <w:proofErr w:type="spellEnd"/>
    </w:p>
    <w:p w14:paraId="17C60AF4" w14:textId="77777777" w:rsidR="00445711" w:rsidRPr="00C52793" w:rsidRDefault="00445711" w:rsidP="00445711">
      <w:pPr>
        <w:ind w:firstLine="720"/>
        <w:rPr>
          <w:rFonts w:cs="Arial"/>
          <w:b/>
          <w:szCs w:val="20"/>
        </w:rPr>
      </w:pPr>
      <w:r w:rsidRPr="00C52793">
        <w:rPr>
          <w:rFonts w:cs="Arial"/>
          <w:noProof/>
          <w:color w:val="1A1A1A"/>
          <w:szCs w:val="20"/>
          <w:lang w:val="en-US" w:eastAsia="en-US"/>
        </w:rPr>
        <w:drawing>
          <wp:inline distT="0" distB="0" distL="0" distR="0" wp14:anchorId="2AF8F202" wp14:editId="2B690A20">
            <wp:extent cx="5412649" cy="32616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97738" cy="331297"/>
                    </a:xfrm>
                    <a:prstGeom prst="rect">
                      <a:avLst/>
                    </a:prstGeom>
                    <a:noFill/>
                    <a:ln>
                      <a:noFill/>
                    </a:ln>
                  </pic:spPr>
                </pic:pic>
              </a:graphicData>
            </a:graphic>
          </wp:inline>
        </w:drawing>
      </w:r>
    </w:p>
    <w:p w14:paraId="239EFFE5" w14:textId="77777777" w:rsidR="00445711" w:rsidRPr="00C52793" w:rsidRDefault="00445711" w:rsidP="00445711">
      <w:pPr>
        <w:rPr>
          <w:rFonts w:cs="Arial"/>
          <w:b/>
          <w:szCs w:val="20"/>
        </w:rPr>
      </w:pPr>
    </w:p>
    <w:p w14:paraId="25CBB216" w14:textId="77777777" w:rsidR="00445711" w:rsidRPr="004A478F" w:rsidRDefault="00445711" w:rsidP="00445711">
      <w:pPr>
        <w:pStyle w:val="BodyText"/>
      </w:pPr>
      <w:r w:rsidRPr="004A478F">
        <w:t>Step 2</w:t>
      </w:r>
      <w:r>
        <w:t xml:space="preserve">: Check which client has mount </w:t>
      </w:r>
      <w:r w:rsidRPr="004A478F">
        <w:t xml:space="preserve">permission to mount the </w:t>
      </w:r>
      <w:proofErr w:type="spellStart"/>
      <w:r w:rsidRPr="004A478F">
        <w:t>etc</w:t>
      </w:r>
      <w:proofErr w:type="spellEnd"/>
      <w:r w:rsidRPr="004A478F">
        <w:t xml:space="preserve"> folder of </w:t>
      </w:r>
      <w:proofErr w:type="spellStart"/>
      <w:r w:rsidRPr="004A478F">
        <w:t>vfiler</w:t>
      </w:r>
      <w:proofErr w:type="spellEnd"/>
      <w:r w:rsidRPr="004A478F">
        <w:t xml:space="preserve"> root volume. </w:t>
      </w:r>
    </w:p>
    <w:p w14:paraId="127BAAD2" w14:textId="77777777" w:rsidR="00445711" w:rsidRPr="00C52793" w:rsidRDefault="00445711" w:rsidP="00445711">
      <w:pPr>
        <w:ind w:firstLine="720"/>
        <w:rPr>
          <w:rFonts w:cs="Arial"/>
          <w:szCs w:val="20"/>
        </w:rPr>
      </w:pPr>
      <w:r w:rsidRPr="00C52793">
        <w:rPr>
          <w:rFonts w:cs="Arial"/>
          <w:szCs w:val="20"/>
        </w:rPr>
        <w:lastRenderedPageBreak/>
        <w:t xml:space="preserve">CMD&gt; </w:t>
      </w:r>
      <w:proofErr w:type="spellStart"/>
      <w:r w:rsidRPr="00C52793">
        <w:rPr>
          <w:rFonts w:cs="Arial"/>
          <w:szCs w:val="20"/>
        </w:rPr>
        <w:t>ssh</w:t>
      </w:r>
      <w:proofErr w:type="spellEnd"/>
      <w:r w:rsidRPr="00C52793">
        <w:rPr>
          <w:rFonts w:cs="Arial"/>
          <w:szCs w:val="20"/>
        </w:rPr>
        <w:t xml:space="preserve"> &lt;</w:t>
      </w:r>
      <w:proofErr w:type="spellStart"/>
      <w:r w:rsidRPr="00C52793">
        <w:rPr>
          <w:rFonts w:cs="Arial"/>
          <w:szCs w:val="20"/>
        </w:rPr>
        <w:t>Pfiler_name</w:t>
      </w:r>
      <w:proofErr w:type="spellEnd"/>
      <w:r w:rsidRPr="00C52793">
        <w:rPr>
          <w:rFonts w:cs="Arial"/>
          <w:szCs w:val="20"/>
        </w:rPr>
        <w:t xml:space="preserve">&gt; </w:t>
      </w:r>
      <w:proofErr w:type="spellStart"/>
      <w:r w:rsidRPr="00C52793">
        <w:rPr>
          <w:rFonts w:cs="Arial"/>
          <w:szCs w:val="20"/>
        </w:rPr>
        <w:t>vfiler</w:t>
      </w:r>
      <w:proofErr w:type="spellEnd"/>
      <w:r w:rsidRPr="00C52793">
        <w:rPr>
          <w:rFonts w:cs="Arial"/>
          <w:szCs w:val="20"/>
        </w:rPr>
        <w:t xml:space="preserve"> run &lt;</w:t>
      </w:r>
      <w:proofErr w:type="spellStart"/>
      <w:r w:rsidRPr="00C52793">
        <w:rPr>
          <w:rFonts w:cs="Arial"/>
          <w:szCs w:val="20"/>
        </w:rPr>
        <w:t>vfiler_name</w:t>
      </w:r>
      <w:proofErr w:type="spellEnd"/>
      <w:r w:rsidRPr="00C52793">
        <w:rPr>
          <w:rFonts w:cs="Arial"/>
          <w:szCs w:val="20"/>
        </w:rPr>
        <w:t xml:space="preserve">&gt; </w:t>
      </w:r>
      <w:proofErr w:type="spellStart"/>
      <w:r w:rsidRPr="00C52793">
        <w:rPr>
          <w:rFonts w:cs="Arial"/>
          <w:szCs w:val="20"/>
        </w:rPr>
        <w:t>exportfs</w:t>
      </w:r>
      <w:proofErr w:type="spellEnd"/>
      <w:r w:rsidRPr="00C52793">
        <w:rPr>
          <w:rFonts w:cs="Arial"/>
          <w:szCs w:val="20"/>
        </w:rPr>
        <w:t xml:space="preserve"> –q &lt;</w:t>
      </w:r>
      <w:proofErr w:type="spellStart"/>
      <w:r w:rsidRPr="00C52793">
        <w:rPr>
          <w:rFonts w:cs="Arial"/>
          <w:szCs w:val="20"/>
        </w:rPr>
        <w:t>etc</w:t>
      </w:r>
      <w:proofErr w:type="spellEnd"/>
      <w:r w:rsidRPr="00C52793">
        <w:rPr>
          <w:rFonts w:cs="Arial"/>
          <w:szCs w:val="20"/>
        </w:rPr>
        <w:t xml:space="preserve"> folder path in root volume&gt;</w:t>
      </w:r>
    </w:p>
    <w:p w14:paraId="2D54EFF0" w14:textId="77777777" w:rsidR="00445711" w:rsidRPr="00C52793" w:rsidRDefault="00445711" w:rsidP="00445711">
      <w:pPr>
        <w:ind w:firstLine="720"/>
        <w:rPr>
          <w:rFonts w:cs="Arial"/>
          <w:szCs w:val="20"/>
        </w:rPr>
      </w:pPr>
      <w:r w:rsidRPr="00C52793">
        <w:rPr>
          <w:rFonts w:cs="Arial"/>
          <w:noProof/>
          <w:color w:val="1A1A1A"/>
          <w:szCs w:val="20"/>
          <w:lang w:val="en-US" w:eastAsia="en-US"/>
        </w:rPr>
        <w:drawing>
          <wp:inline distT="0" distB="0" distL="0" distR="0" wp14:anchorId="77B62777" wp14:editId="22150920">
            <wp:extent cx="6327049" cy="8945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09987" cy="906272"/>
                    </a:xfrm>
                    <a:prstGeom prst="rect">
                      <a:avLst/>
                    </a:prstGeom>
                    <a:noFill/>
                    <a:ln>
                      <a:noFill/>
                    </a:ln>
                  </pic:spPr>
                </pic:pic>
              </a:graphicData>
            </a:graphic>
          </wp:inline>
        </w:drawing>
      </w:r>
    </w:p>
    <w:p w14:paraId="2E85A620" w14:textId="77777777" w:rsidR="00445711" w:rsidRPr="004A478F" w:rsidRDefault="00445711" w:rsidP="00445711">
      <w:pPr>
        <w:pStyle w:val="BodyText"/>
      </w:pPr>
      <w:r>
        <w:t xml:space="preserve">Step 3: Login to any one of the above servers </w:t>
      </w:r>
      <w:r w:rsidRPr="004A478F">
        <w:t xml:space="preserve">and create a folder in your home </w:t>
      </w:r>
      <w:proofErr w:type="spellStart"/>
      <w:r w:rsidRPr="004A478F">
        <w:t>dir</w:t>
      </w:r>
      <w:proofErr w:type="spellEnd"/>
      <w:r w:rsidRPr="004A478F">
        <w:t xml:space="preserve"> to mount the </w:t>
      </w:r>
      <w:proofErr w:type="spellStart"/>
      <w:r w:rsidRPr="004A478F">
        <w:t>etc</w:t>
      </w:r>
      <w:proofErr w:type="spellEnd"/>
      <w:r w:rsidRPr="004A478F">
        <w:t xml:space="preserve"> folder of </w:t>
      </w:r>
      <w:proofErr w:type="spellStart"/>
      <w:r w:rsidRPr="004A478F">
        <w:t>vfiler</w:t>
      </w:r>
      <w:proofErr w:type="spellEnd"/>
      <w:r w:rsidRPr="004A478F">
        <w:t xml:space="preserve"> root volume. </w:t>
      </w:r>
    </w:p>
    <w:p w14:paraId="5842EE98" w14:textId="77777777" w:rsidR="00445711" w:rsidRPr="00C52793" w:rsidRDefault="00445711" w:rsidP="00445711">
      <w:pPr>
        <w:ind w:firstLine="720"/>
        <w:rPr>
          <w:rFonts w:cs="Arial"/>
          <w:szCs w:val="20"/>
        </w:rPr>
      </w:pPr>
      <w:r w:rsidRPr="00C52793">
        <w:rPr>
          <w:rFonts w:cs="Arial"/>
          <w:noProof/>
          <w:color w:val="1A1A1A"/>
          <w:szCs w:val="20"/>
          <w:lang w:val="en-US" w:eastAsia="en-US"/>
        </w:rPr>
        <w:drawing>
          <wp:inline distT="0" distB="0" distL="0" distR="0" wp14:anchorId="1C0BE512" wp14:editId="0F5FB238">
            <wp:extent cx="5260249" cy="979850"/>
            <wp:effectExtent l="0" t="0" r="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4632" cy="989980"/>
                    </a:xfrm>
                    <a:prstGeom prst="rect">
                      <a:avLst/>
                    </a:prstGeom>
                    <a:noFill/>
                    <a:ln>
                      <a:noFill/>
                    </a:ln>
                  </pic:spPr>
                </pic:pic>
              </a:graphicData>
            </a:graphic>
          </wp:inline>
        </w:drawing>
      </w:r>
    </w:p>
    <w:p w14:paraId="1AC81650" w14:textId="77777777" w:rsidR="00445711" w:rsidRPr="004A478F" w:rsidRDefault="00445711" w:rsidP="00445711">
      <w:pPr>
        <w:pStyle w:val="BodyText"/>
      </w:pPr>
      <w:r w:rsidRPr="004A478F">
        <w:t>Step 4: Mount</w:t>
      </w:r>
      <w:r>
        <w:t xml:space="preserve"> the </w:t>
      </w:r>
      <w:proofErr w:type="spellStart"/>
      <w:r>
        <w:t>etc</w:t>
      </w:r>
      <w:proofErr w:type="spellEnd"/>
      <w:r>
        <w:t xml:space="preserve"> folder of </w:t>
      </w:r>
      <w:proofErr w:type="spellStart"/>
      <w:r>
        <w:t>vfiler</w:t>
      </w:r>
      <w:proofErr w:type="spellEnd"/>
      <w:r>
        <w:t xml:space="preserve"> root</w:t>
      </w:r>
      <w:r w:rsidRPr="004A478F">
        <w:t>.</w:t>
      </w:r>
    </w:p>
    <w:p w14:paraId="090CAD6B" w14:textId="77777777" w:rsidR="00445711" w:rsidRPr="00C52793" w:rsidRDefault="00445711" w:rsidP="00445711">
      <w:pPr>
        <w:ind w:firstLine="720"/>
        <w:rPr>
          <w:rFonts w:cs="Arial"/>
          <w:szCs w:val="20"/>
        </w:rPr>
      </w:pPr>
      <w:r w:rsidRPr="00C52793">
        <w:rPr>
          <w:rFonts w:cs="Arial"/>
          <w:noProof/>
          <w:color w:val="1A1A1A"/>
          <w:szCs w:val="20"/>
          <w:lang w:val="en-US" w:eastAsia="en-US"/>
        </w:rPr>
        <w:drawing>
          <wp:inline distT="0" distB="0" distL="0" distR="0" wp14:anchorId="6544B72D" wp14:editId="18343954">
            <wp:extent cx="5260249" cy="699681"/>
            <wp:effectExtent l="0" t="0" r="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95649" cy="704390"/>
                    </a:xfrm>
                    <a:prstGeom prst="rect">
                      <a:avLst/>
                    </a:prstGeom>
                    <a:noFill/>
                    <a:ln>
                      <a:noFill/>
                    </a:ln>
                  </pic:spPr>
                </pic:pic>
              </a:graphicData>
            </a:graphic>
          </wp:inline>
        </w:drawing>
      </w:r>
    </w:p>
    <w:p w14:paraId="466597BF" w14:textId="77777777" w:rsidR="00445711" w:rsidRPr="004A478F" w:rsidRDefault="00445711" w:rsidP="00445711">
      <w:pPr>
        <w:pStyle w:val="BodyText"/>
      </w:pPr>
      <w:r w:rsidRPr="004A478F">
        <w:t xml:space="preserve">Step 5: </w:t>
      </w:r>
      <w:r>
        <w:t>cd to</w:t>
      </w:r>
      <w:r w:rsidRPr="004A478F">
        <w:t xml:space="preserve"> </w:t>
      </w:r>
      <w:proofErr w:type="spellStart"/>
      <w:r w:rsidRPr="004A478F">
        <w:t>mnt</w:t>
      </w:r>
      <w:proofErr w:type="spellEnd"/>
      <w:r w:rsidRPr="004A478F">
        <w:t xml:space="preserve"> folder and look for exports file.</w:t>
      </w:r>
    </w:p>
    <w:p w14:paraId="427B44DE" w14:textId="77777777" w:rsidR="00445711" w:rsidRPr="004A478F" w:rsidRDefault="00445711" w:rsidP="00445711">
      <w:pPr>
        <w:pStyle w:val="BodyText"/>
        <w:ind w:firstLine="720"/>
      </w:pPr>
      <w:r w:rsidRPr="004A478F">
        <w:rPr>
          <w:noProof/>
          <w:lang w:val="en-US" w:eastAsia="en-US"/>
        </w:rPr>
        <w:drawing>
          <wp:inline distT="0" distB="0" distL="0" distR="0" wp14:anchorId="26880849" wp14:editId="4BB297E9">
            <wp:extent cx="5260249" cy="60166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88811" cy="616367"/>
                    </a:xfrm>
                    <a:prstGeom prst="rect">
                      <a:avLst/>
                    </a:prstGeom>
                    <a:noFill/>
                    <a:ln>
                      <a:noFill/>
                    </a:ln>
                  </pic:spPr>
                </pic:pic>
              </a:graphicData>
            </a:graphic>
          </wp:inline>
        </w:drawing>
      </w:r>
    </w:p>
    <w:p w14:paraId="0E0DC142" w14:textId="77777777" w:rsidR="00445711" w:rsidRPr="004A478F" w:rsidRDefault="00445711" w:rsidP="00445711">
      <w:pPr>
        <w:pStyle w:val="BodyText"/>
      </w:pPr>
      <w:r w:rsidRPr="004A478F">
        <w:t xml:space="preserve">Step 6: Take the backup of exports file (name the backup file as </w:t>
      </w:r>
      <w:proofErr w:type="spellStart"/>
      <w:r w:rsidRPr="004A478F">
        <w:t>exports</w:t>
      </w:r>
      <w:r>
        <w:t>_current</w:t>
      </w:r>
      <w:proofErr w:type="spellEnd"/>
      <w:r>
        <w:t xml:space="preserve"> date (</w:t>
      </w:r>
      <w:proofErr w:type="spellStart"/>
      <w:r>
        <w:t>exportfs_backup_</w:t>
      </w:r>
      <w:r w:rsidRPr="004A478F">
        <w:t>ddMMMyyyy</w:t>
      </w:r>
      <w:proofErr w:type="spellEnd"/>
      <w:r w:rsidRPr="004A478F">
        <w:t>)</w:t>
      </w:r>
    </w:p>
    <w:p w14:paraId="40BBB4D4" w14:textId="77777777" w:rsidR="00445711" w:rsidRPr="00C52793" w:rsidRDefault="00445711" w:rsidP="00445711">
      <w:pPr>
        <w:ind w:firstLine="720"/>
        <w:rPr>
          <w:rFonts w:cs="Arial"/>
          <w:szCs w:val="20"/>
        </w:rPr>
      </w:pPr>
      <w:r w:rsidRPr="00C52793">
        <w:rPr>
          <w:rFonts w:cs="Arial"/>
          <w:noProof/>
          <w:color w:val="1A1A1A"/>
          <w:szCs w:val="20"/>
          <w:lang w:val="en-US" w:eastAsia="en-US"/>
        </w:rPr>
        <w:drawing>
          <wp:inline distT="0" distB="0" distL="0" distR="0" wp14:anchorId="1D7A92C0" wp14:editId="025C7FB5">
            <wp:extent cx="4495800" cy="438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95800" cy="438150"/>
                    </a:xfrm>
                    <a:prstGeom prst="rect">
                      <a:avLst/>
                    </a:prstGeom>
                    <a:noFill/>
                    <a:ln>
                      <a:noFill/>
                    </a:ln>
                  </pic:spPr>
                </pic:pic>
              </a:graphicData>
            </a:graphic>
          </wp:inline>
        </w:drawing>
      </w:r>
    </w:p>
    <w:p w14:paraId="7C14F72A" w14:textId="77777777" w:rsidR="00445711" w:rsidRPr="00C52793" w:rsidRDefault="00445711" w:rsidP="00445711">
      <w:pPr>
        <w:rPr>
          <w:rFonts w:cs="Arial"/>
          <w:szCs w:val="20"/>
        </w:rPr>
      </w:pPr>
    </w:p>
    <w:p w14:paraId="4B5AF168" w14:textId="77777777" w:rsidR="00445711" w:rsidRPr="00C52793" w:rsidRDefault="00445711" w:rsidP="00445711">
      <w:pPr>
        <w:rPr>
          <w:rFonts w:cs="Arial"/>
          <w:szCs w:val="20"/>
        </w:rPr>
      </w:pPr>
    </w:p>
    <w:p w14:paraId="7AEBF307" w14:textId="77777777" w:rsidR="00445711" w:rsidRPr="004A478F" w:rsidRDefault="00445711" w:rsidP="00445711">
      <w:pPr>
        <w:pStyle w:val="BodyText"/>
      </w:pPr>
      <w:r w:rsidRPr="004A478F">
        <w:t xml:space="preserve">Step 7: Open the exports file in vi editor and add an entry for requested volume or </w:t>
      </w:r>
      <w:proofErr w:type="spellStart"/>
      <w:r w:rsidRPr="004A478F">
        <w:t>qtree</w:t>
      </w:r>
      <w:proofErr w:type="spellEnd"/>
      <w:r w:rsidRPr="004A478F">
        <w:t xml:space="preserve"> path along with the ho</w:t>
      </w:r>
      <w:r>
        <w:t>sts that need requested access</w:t>
      </w:r>
      <w:r w:rsidRPr="004A478F">
        <w:t>.</w:t>
      </w:r>
    </w:p>
    <w:p w14:paraId="48D741FD" w14:textId="77777777" w:rsidR="00445711" w:rsidRDefault="00445711" w:rsidP="00445711">
      <w:pPr>
        <w:pStyle w:val="BodyText"/>
      </w:pPr>
      <w:r w:rsidRPr="004A478F">
        <w:t xml:space="preserve">Please go through the following link for </w:t>
      </w:r>
      <w:r>
        <w:t>how to add entry in exports file</w:t>
      </w:r>
      <w:r w:rsidRPr="004A478F">
        <w:t xml:space="preserve">. </w:t>
      </w:r>
      <w:hyperlink r:id="rId159" w:history="1">
        <w:r w:rsidRPr="004A478F">
          <w:rPr>
            <w:rStyle w:val="Hyperlink"/>
          </w:rPr>
          <w:t>https://library.netapp.com/ecmdocs/ECMP1196979/html/man5/na_exports.5.html</w:t>
        </w:r>
      </w:hyperlink>
    </w:p>
    <w:p w14:paraId="050B56DD" w14:textId="77777777" w:rsidR="00445711" w:rsidRPr="004A478F" w:rsidRDefault="00445711" w:rsidP="00445711">
      <w:pPr>
        <w:pStyle w:val="BodyText"/>
      </w:pPr>
    </w:p>
    <w:p w14:paraId="1F10087F" w14:textId="77777777" w:rsidR="00445711" w:rsidRPr="004A478F" w:rsidRDefault="00445711" w:rsidP="00445711">
      <w:pPr>
        <w:pStyle w:val="BodyText"/>
      </w:pPr>
      <w:r w:rsidRPr="004A478F">
        <w:t xml:space="preserve">Step 8: Issue the following command to export the added path in exports file. </w:t>
      </w:r>
    </w:p>
    <w:p w14:paraId="4522AA0E" w14:textId="77777777" w:rsidR="00445711" w:rsidRPr="004A478F" w:rsidRDefault="00445711" w:rsidP="00445711">
      <w:pPr>
        <w:pStyle w:val="BodyText"/>
        <w:ind w:firstLine="720"/>
        <w:rPr>
          <w:color w:val="auto"/>
        </w:rPr>
      </w:pPr>
      <w:r w:rsidRPr="004A478F">
        <w:rPr>
          <w:color w:val="auto"/>
        </w:rPr>
        <w:t xml:space="preserve">CMD&gt; </w:t>
      </w:r>
      <w:proofErr w:type="spellStart"/>
      <w:r w:rsidRPr="004A478F">
        <w:rPr>
          <w:color w:val="auto"/>
        </w:rPr>
        <w:t>ssh</w:t>
      </w:r>
      <w:proofErr w:type="spellEnd"/>
      <w:r w:rsidRPr="004A478F">
        <w:rPr>
          <w:color w:val="auto"/>
        </w:rPr>
        <w:t xml:space="preserve"> &lt;</w:t>
      </w:r>
      <w:proofErr w:type="spellStart"/>
      <w:r w:rsidRPr="004A478F">
        <w:rPr>
          <w:color w:val="auto"/>
        </w:rPr>
        <w:t>Pfiler_name</w:t>
      </w:r>
      <w:proofErr w:type="spellEnd"/>
      <w:r w:rsidRPr="004A478F">
        <w:rPr>
          <w:color w:val="auto"/>
        </w:rPr>
        <w:t xml:space="preserve">&gt; </w:t>
      </w:r>
      <w:proofErr w:type="spellStart"/>
      <w:r w:rsidRPr="004A478F">
        <w:rPr>
          <w:color w:val="auto"/>
        </w:rPr>
        <w:t>vfiler</w:t>
      </w:r>
      <w:proofErr w:type="spellEnd"/>
      <w:r w:rsidRPr="004A478F">
        <w:rPr>
          <w:color w:val="auto"/>
        </w:rPr>
        <w:t xml:space="preserve"> run &lt;</w:t>
      </w:r>
      <w:proofErr w:type="spellStart"/>
      <w:r w:rsidRPr="004A478F">
        <w:rPr>
          <w:color w:val="auto"/>
        </w:rPr>
        <w:t>vfiler_name</w:t>
      </w:r>
      <w:proofErr w:type="spellEnd"/>
      <w:r w:rsidRPr="004A478F">
        <w:rPr>
          <w:color w:val="auto"/>
        </w:rPr>
        <w:t xml:space="preserve">&gt; </w:t>
      </w:r>
      <w:proofErr w:type="spellStart"/>
      <w:r w:rsidRPr="004A478F">
        <w:rPr>
          <w:color w:val="auto"/>
        </w:rPr>
        <w:t>exportfs</w:t>
      </w:r>
      <w:proofErr w:type="spellEnd"/>
      <w:r w:rsidRPr="004A478F">
        <w:rPr>
          <w:color w:val="auto"/>
        </w:rPr>
        <w:t xml:space="preserve"> &lt;exported volume or </w:t>
      </w:r>
      <w:proofErr w:type="spellStart"/>
      <w:r w:rsidRPr="004A478F">
        <w:rPr>
          <w:color w:val="auto"/>
        </w:rPr>
        <w:t>qtree</w:t>
      </w:r>
      <w:proofErr w:type="spellEnd"/>
      <w:r w:rsidRPr="004A478F">
        <w:rPr>
          <w:color w:val="auto"/>
        </w:rPr>
        <w:t xml:space="preserve"> path&gt;</w:t>
      </w:r>
    </w:p>
    <w:p w14:paraId="5DE2C495" w14:textId="77777777" w:rsidR="00445711" w:rsidRPr="00C52793" w:rsidRDefault="00445711" w:rsidP="00445711">
      <w:pPr>
        <w:ind w:firstLine="720"/>
        <w:rPr>
          <w:rFonts w:cs="Arial"/>
          <w:szCs w:val="20"/>
        </w:rPr>
      </w:pPr>
      <w:r w:rsidRPr="00C52793">
        <w:rPr>
          <w:rFonts w:cs="Arial"/>
          <w:noProof/>
          <w:color w:val="1A1A1A"/>
          <w:szCs w:val="20"/>
          <w:lang w:val="en-US" w:eastAsia="en-US"/>
        </w:rPr>
        <w:drawing>
          <wp:inline distT="0" distB="0" distL="0" distR="0" wp14:anchorId="319BFFD2" wp14:editId="48B1F68E">
            <wp:extent cx="5488849" cy="50372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29779" cy="507479"/>
                    </a:xfrm>
                    <a:prstGeom prst="rect">
                      <a:avLst/>
                    </a:prstGeom>
                    <a:noFill/>
                    <a:ln>
                      <a:noFill/>
                    </a:ln>
                  </pic:spPr>
                </pic:pic>
              </a:graphicData>
            </a:graphic>
          </wp:inline>
        </w:drawing>
      </w:r>
    </w:p>
    <w:p w14:paraId="5F9C7EBD" w14:textId="77777777" w:rsidR="00445711" w:rsidRPr="00C52793" w:rsidRDefault="00445711" w:rsidP="00445711">
      <w:pPr>
        <w:rPr>
          <w:rFonts w:cs="Arial"/>
          <w:szCs w:val="20"/>
        </w:rPr>
      </w:pPr>
    </w:p>
    <w:p w14:paraId="11B7071C" w14:textId="77777777" w:rsidR="00445711" w:rsidRPr="004A478F" w:rsidRDefault="00445711" w:rsidP="00445711">
      <w:pPr>
        <w:pStyle w:val="BodyText"/>
      </w:pPr>
      <w:r>
        <w:t>Step 9</w:t>
      </w:r>
      <w:r w:rsidRPr="004A478F">
        <w:t xml:space="preserve">: Use the following command to check if the export was successful and the hosts have required permission. </w:t>
      </w:r>
    </w:p>
    <w:p w14:paraId="3598669C" w14:textId="77777777" w:rsidR="00445711" w:rsidRPr="00C52793" w:rsidRDefault="00445711" w:rsidP="00445711">
      <w:pPr>
        <w:ind w:left="720"/>
        <w:rPr>
          <w:rFonts w:cs="Arial"/>
          <w:szCs w:val="20"/>
        </w:rPr>
      </w:pPr>
      <w:r w:rsidRPr="00C52793">
        <w:rPr>
          <w:rFonts w:cs="Arial"/>
          <w:szCs w:val="20"/>
        </w:rPr>
        <w:t xml:space="preserve">CMD&gt; </w:t>
      </w:r>
      <w:proofErr w:type="spellStart"/>
      <w:r w:rsidRPr="00C52793">
        <w:rPr>
          <w:rFonts w:cs="Arial"/>
          <w:szCs w:val="20"/>
        </w:rPr>
        <w:t>ssh</w:t>
      </w:r>
      <w:proofErr w:type="spellEnd"/>
      <w:r w:rsidRPr="00C52793">
        <w:rPr>
          <w:rFonts w:cs="Arial"/>
          <w:szCs w:val="20"/>
        </w:rPr>
        <w:t xml:space="preserve"> &lt;</w:t>
      </w:r>
      <w:proofErr w:type="spellStart"/>
      <w:r w:rsidRPr="00C52793">
        <w:rPr>
          <w:rFonts w:cs="Arial"/>
          <w:szCs w:val="20"/>
        </w:rPr>
        <w:t>Pfiler_name</w:t>
      </w:r>
      <w:proofErr w:type="spellEnd"/>
      <w:r w:rsidRPr="00C52793">
        <w:rPr>
          <w:rFonts w:cs="Arial"/>
          <w:szCs w:val="20"/>
        </w:rPr>
        <w:t xml:space="preserve">&gt; </w:t>
      </w:r>
      <w:proofErr w:type="spellStart"/>
      <w:r w:rsidRPr="00C52793">
        <w:rPr>
          <w:rFonts w:cs="Arial"/>
          <w:szCs w:val="20"/>
        </w:rPr>
        <w:t>vfiler</w:t>
      </w:r>
      <w:proofErr w:type="spellEnd"/>
      <w:r w:rsidRPr="00C52793">
        <w:rPr>
          <w:rFonts w:cs="Arial"/>
          <w:szCs w:val="20"/>
        </w:rPr>
        <w:t xml:space="preserve"> run &lt;</w:t>
      </w:r>
      <w:proofErr w:type="spellStart"/>
      <w:r w:rsidRPr="00C52793">
        <w:rPr>
          <w:rFonts w:cs="Arial"/>
          <w:szCs w:val="20"/>
        </w:rPr>
        <w:t>vfiler_name</w:t>
      </w:r>
      <w:proofErr w:type="spellEnd"/>
      <w:r w:rsidRPr="00C52793">
        <w:rPr>
          <w:rFonts w:cs="Arial"/>
          <w:szCs w:val="20"/>
        </w:rPr>
        <w:t xml:space="preserve">&gt; </w:t>
      </w:r>
      <w:proofErr w:type="spellStart"/>
      <w:r w:rsidRPr="00C52793">
        <w:rPr>
          <w:rFonts w:cs="Arial"/>
          <w:szCs w:val="20"/>
        </w:rPr>
        <w:t>exportfs</w:t>
      </w:r>
      <w:proofErr w:type="spellEnd"/>
      <w:r w:rsidRPr="00C52793">
        <w:rPr>
          <w:rFonts w:cs="Arial"/>
          <w:szCs w:val="20"/>
        </w:rPr>
        <w:t xml:space="preserve"> –c &lt;IP of the host added in exports file&gt; &lt;exported volume or </w:t>
      </w:r>
      <w:proofErr w:type="spellStart"/>
      <w:r w:rsidRPr="00C52793">
        <w:rPr>
          <w:rFonts w:cs="Arial"/>
          <w:szCs w:val="20"/>
        </w:rPr>
        <w:t>qtree</w:t>
      </w:r>
      <w:proofErr w:type="spellEnd"/>
      <w:r w:rsidRPr="00C52793">
        <w:rPr>
          <w:rFonts w:cs="Arial"/>
          <w:szCs w:val="20"/>
        </w:rPr>
        <w:t xml:space="preserve"> path&gt; &lt;options(</w:t>
      </w:r>
      <w:proofErr w:type="spellStart"/>
      <w:r w:rsidRPr="00C52793">
        <w:rPr>
          <w:rFonts w:cs="Arial"/>
          <w:szCs w:val="20"/>
        </w:rPr>
        <w:t>rw|ro|root</w:t>
      </w:r>
      <w:proofErr w:type="spellEnd"/>
      <w:r w:rsidRPr="00C52793">
        <w:rPr>
          <w:rFonts w:cs="Arial"/>
          <w:szCs w:val="20"/>
        </w:rPr>
        <w:t xml:space="preserve">)&gt; </w:t>
      </w:r>
    </w:p>
    <w:p w14:paraId="32A5334F" w14:textId="77777777" w:rsidR="00445711" w:rsidRPr="00C52793" w:rsidRDefault="00445711" w:rsidP="00445711">
      <w:pPr>
        <w:ind w:firstLine="720"/>
        <w:rPr>
          <w:rFonts w:cs="Arial"/>
          <w:szCs w:val="20"/>
        </w:rPr>
      </w:pPr>
      <w:r w:rsidRPr="00C52793">
        <w:rPr>
          <w:rFonts w:cs="Arial"/>
          <w:noProof/>
          <w:color w:val="1A1A1A"/>
          <w:szCs w:val="20"/>
          <w:lang w:val="en-US" w:eastAsia="en-US"/>
        </w:rPr>
        <w:lastRenderedPageBreak/>
        <w:drawing>
          <wp:inline distT="0" distB="0" distL="0" distR="0" wp14:anchorId="6E4C7934" wp14:editId="06D2B502">
            <wp:extent cx="6174649" cy="1792068"/>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95509" cy="1798122"/>
                    </a:xfrm>
                    <a:prstGeom prst="rect">
                      <a:avLst/>
                    </a:prstGeom>
                    <a:noFill/>
                    <a:ln>
                      <a:noFill/>
                    </a:ln>
                  </pic:spPr>
                </pic:pic>
              </a:graphicData>
            </a:graphic>
          </wp:inline>
        </w:drawing>
      </w:r>
    </w:p>
    <w:p w14:paraId="06AE1FDD" w14:textId="77777777" w:rsidR="00445711" w:rsidRDefault="00445711" w:rsidP="00445711">
      <w:pPr>
        <w:pStyle w:val="BodyText"/>
        <w:rPr>
          <w:rFonts w:cs="Arial"/>
          <w:szCs w:val="20"/>
          <w:lang w:val="en-US"/>
        </w:rPr>
      </w:pPr>
    </w:p>
    <w:p w14:paraId="610923AC" w14:textId="77777777" w:rsidR="00445711" w:rsidRPr="004A478F" w:rsidRDefault="00445711" w:rsidP="00445711">
      <w:pPr>
        <w:pStyle w:val="BodyText"/>
      </w:pPr>
      <w:r>
        <w:t>Step 10</w:t>
      </w:r>
      <w:r w:rsidRPr="004A478F">
        <w:t xml:space="preserve">: </w:t>
      </w:r>
      <w:r>
        <w:t>Close the CR and update the SR.</w:t>
      </w:r>
    </w:p>
    <w:p w14:paraId="36AA54C7" w14:textId="77777777" w:rsidR="00445711" w:rsidRDefault="00445711" w:rsidP="00445711">
      <w:pPr>
        <w:pStyle w:val="Heading2"/>
      </w:pPr>
      <w:bookmarkStart w:id="255" w:name="_Toc475023012"/>
      <w:bookmarkStart w:id="256" w:name="_Toc480543194"/>
      <w:r>
        <w:t>How to Provision Storage on c-DOT?</w:t>
      </w:r>
      <w:bookmarkEnd w:id="255"/>
      <w:bookmarkEnd w:id="256"/>
    </w:p>
    <w:p w14:paraId="3F832139" w14:textId="77777777" w:rsidR="00445711" w:rsidRDefault="00445711" w:rsidP="00445711">
      <w:pPr>
        <w:pStyle w:val="Heading3"/>
      </w:pPr>
      <w:bookmarkStart w:id="257" w:name="_Toc475023013"/>
      <w:bookmarkStart w:id="258" w:name="_Toc480543195"/>
      <w:r>
        <w:t xml:space="preserve">Create a new c-DOT </w:t>
      </w:r>
      <w:proofErr w:type="spellStart"/>
      <w:r>
        <w:t>vserver</w:t>
      </w:r>
      <w:proofErr w:type="spellEnd"/>
      <w:r>
        <w:t>:</w:t>
      </w:r>
      <w:bookmarkEnd w:id="257"/>
      <w:bookmarkEnd w:id="258"/>
    </w:p>
    <w:p w14:paraId="249E53C3" w14:textId="77777777" w:rsidR="00445711" w:rsidRDefault="00445711" w:rsidP="00445711">
      <w:pPr>
        <w:pStyle w:val="BodyText"/>
        <w:rPr>
          <w:lang w:val="en-US"/>
        </w:rPr>
      </w:pPr>
      <w:r>
        <w:rPr>
          <w:lang w:val="en-US"/>
        </w:rPr>
        <w:t xml:space="preserve">All new </w:t>
      </w:r>
      <w:proofErr w:type="spellStart"/>
      <w:r>
        <w:rPr>
          <w:lang w:val="en-US"/>
        </w:rPr>
        <w:t>vserver</w:t>
      </w:r>
      <w:proofErr w:type="spellEnd"/>
      <w:r>
        <w:rPr>
          <w:lang w:val="en-US"/>
        </w:rPr>
        <w:t xml:space="preserve"> creation requests should go through the standard delivery process. Storage Support team should create a new </w:t>
      </w:r>
      <w:proofErr w:type="spellStart"/>
      <w:r>
        <w:rPr>
          <w:lang w:val="en-US"/>
        </w:rPr>
        <w:t>vserver</w:t>
      </w:r>
      <w:proofErr w:type="spellEnd"/>
      <w:r>
        <w:rPr>
          <w:lang w:val="en-US"/>
        </w:rPr>
        <w:t xml:space="preserve"> only under the below circumstances:</w:t>
      </w:r>
    </w:p>
    <w:p w14:paraId="69002153" w14:textId="77777777" w:rsidR="00445711" w:rsidRDefault="00445711" w:rsidP="00445711">
      <w:pPr>
        <w:pStyle w:val="BodyText"/>
        <w:numPr>
          <w:ilvl w:val="0"/>
          <w:numId w:val="15"/>
        </w:numPr>
        <w:rPr>
          <w:lang w:val="en-US"/>
        </w:rPr>
      </w:pPr>
      <w:r>
        <w:rPr>
          <w:lang w:val="en-US"/>
        </w:rPr>
        <w:t>Tech refresh migrations</w:t>
      </w:r>
    </w:p>
    <w:p w14:paraId="450B63EA" w14:textId="77777777" w:rsidR="00445711" w:rsidRDefault="00445711" w:rsidP="00445711">
      <w:pPr>
        <w:pStyle w:val="BodyText"/>
        <w:numPr>
          <w:ilvl w:val="0"/>
          <w:numId w:val="15"/>
        </w:numPr>
        <w:rPr>
          <w:lang w:val="en-US"/>
        </w:rPr>
      </w:pPr>
      <w:r>
        <w:rPr>
          <w:lang w:val="en-US"/>
        </w:rPr>
        <w:t>Thin mitigation</w:t>
      </w:r>
    </w:p>
    <w:p w14:paraId="6104DE06" w14:textId="77777777" w:rsidR="00445711" w:rsidRDefault="00445711" w:rsidP="00445711">
      <w:pPr>
        <w:pStyle w:val="BodyText"/>
        <w:numPr>
          <w:ilvl w:val="0"/>
          <w:numId w:val="15"/>
        </w:numPr>
        <w:rPr>
          <w:ins w:id="259" w:author="Microsoft Office User" w:date="2017-08-31T15:58:00Z"/>
          <w:lang w:val="en-US"/>
        </w:rPr>
      </w:pPr>
      <w:r>
        <w:rPr>
          <w:lang w:val="en-US"/>
        </w:rPr>
        <w:t>Migrations due to Performance Issues</w:t>
      </w:r>
    </w:p>
    <w:p w14:paraId="68857039" w14:textId="77777777" w:rsidR="00687811" w:rsidRDefault="00687811" w:rsidP="00687811">
      <w:pPr>
        <w:rPr>
          <w:ins w:id="260" w:author="Microsoft Office User" w:date="2017-08-31T15:58:00Z"/>
          <w:i/>
          <w:u w:val="single"/>
        </w:rPr>
      </w:pPr>
    </w:p>
    <w:p w14:paraId="7A4CBA50" w14:textId="77777777" w:rsidR="00687811" w:rsidRPr="000D15C9" w:rsidRDefault="00687811" w:rsidP="00687811">
      <w:pPr>
        <w:rPr>
          <w:ins w:id="261" w:author="Microsoft Office User" w:date="2017-08-31T15:58:00Z"/>
          <w:i/>
          <w:u w:val="single"/>
        </w:rPr>
      </w:pPr>
      <w:ins w:id="262" w:author="Microsoft Office User" w:date="2017-08-31T15:58:00Z">
        <w:r w:rsidRPr="000D15C9">
          <w:rPr>
            <w:i/>
            <w:u w:val="single"/>
          </w:rPr>
          <w:t>Pre-requisites:</w:t>
        </w:r>
      </w:ins>
    </w:p>
    <w:p w14:paraId="2135FC1F" w14:textId="77777777" w:rsidR="001F6E08" w:rsidRPr="00B91945" w:rsidRDefault="001F6E08" w:rsidP="001F6E08">
      <w:pPr>
        <w:pStyle w:val="BodyText"/>
        <w:ind w:firstLine="720"/>
        <w:rPr>
          <w:ins w:id="263" w:author="Microsoft Office User" w:date="2017-09-13T12:50:00Z"/>
          <w:rFonts w:cs="Arial"/>
          <w:szCs w:val="20"/>
        </w:rPr>
        <w:pPrChange w:id="264" w:author="Microsoft Office User" w:date="2017-09-13T12:50:00Z">
          <w:pPr>
            <w:pStyle w:val="BodyText"/>
            <w:numPr>
              <w:numId w:val="51"/>
            </w:numPr>
            <w:ind w:left="1440" w:hanging="360"/>
          </w:pPr>
        </w:pPrChange>
      </w:pPr>
      <w:ins w:id="265" w:author="Microsoft Office User" w:date="2017-09-13T12:50:00Z">
        <w:r>
          <w:rPr>
            <w:rFonts w:cs="Arial"/>
            <w:color w:val="595959" w:themeColor="text1" w:themeTint="A6"/>
            <w:szCs w:val="20"/>
          </w:rPr>
          <w:t xml:space="preserve">Review and follow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7B2725D8" w14:textId="77777777" w:rsidR="00687811" w:rsidRDefault="00687811" w:rsidP="00687811">
      <w:pPr>
        <w:pStyle w:val="BodyText"/>
        <w:rPr>
          <w:lang w:val="en-US"/>
        </w:rPr>
        <w:pPrChange w:id="266" w:author="Microsoft Office User" w:date="2017-08-31T15:58:00Z">
          <w:pPr>
            <w:pStyle w:val="BodyText"/>
            <w:numPr>
              <w:numId w:val="15"/>
            </w:numPr>
            <w:ind w:left="720" w:hanging="360"/>
          </w:pPr>
        </w:pPrChange>
      </w:pPr>
    </w:p>
    <w:p w14:paraId="12C67A1A" w14:textId="77777777" w:rsidR="00445711" w:rsidRDefault="00445711" w:rsidP="00445711">
      <w:pPr>
        <w:pStyle w:val="BodyText"/>
        <w:rPr>
          <w:lang w:val="en-US"/>
        </w:rPr>
      </w:pPr>
      <w:r w:rsidRPr="00F91768">
        <w:rPr>
          <w:i/>
          <w:color w:val="auto"/>
          <w:u w:val="single"/>
        </w:rPr>
        <w:t xml:space="preserve">Steps to create a new </w:t>
      </w:r>
      <w:proofErr w:type="spellStart"/>
      <w:r w:rsidRPr="00F91768">
        <w:rPr>
          <w:i/>
          <w:color w:val="auto"/>
          <w:u w:val="single"/>
        </w:rPr>
        <w:t>vserver</w:t>
      </w:r>
      <w:proofErr w:type="spellEnd"/>
      <w:r w:rsidRPr="00F91768">
        <w:rPr>
          <w:i/>
          <w:color w:val="auto"/>
          <w:u w:val="single"/>
        </w:rPr>
        <w:t>:</w:t>
      </w:r>
    </w:p>
    <w:p w14:paraId="6346FCD4" w14:textId="77777777" w:rsidR="00445711" w:rsidRPr="00FC4463" w:rsidRDefault="00445711" w:rsidP="00445711">
      <w:pPr>
        <w:pStyle w:val="BodyText"/>
        <w:numPr>
          <w:ilvl w:val="0"/>
          <w:numId w:val="19"/>
        </w:numPr>
        <w:rPr>
          <w:rFonts w:cs="Arial"/>
          <w:szCs w:val="20"/>
        </w:rPr>
      </w:pPr>
      <w:r w:rsidRPr="008F0206">
        <w:rPr>
          <w:rFonts w:cs="Arial"/>
          <w:szCs w:val="20"/>
          <w:lang w:val="en-US"/>
        </w:rPr>
        <w:t>Complete the</w:t>
      </w:r>
      <w:r w:rsidRPr="008F0206">
        <w:rPr>
          <w:rFonts w:cs="Arial"/>
          <w:szCs w:val="20"/>
        </w:rPr>
        <w:t xml:space="preserve"> </w:t>
      </w:r>
      <w:hyperlink w:anchor="_Prerequisites_when_creating" w:history="1">
        <w:r w:rsidRPr="008F0206">
          <w:rPr>
            <w:rStyle w:val="Hyperlink"/>
            <w:rFonts w:cs="Arial"/>
            <w:szCs w:val="20"/>
          </w:rPr>
          <w:t>prerequisites</w:t>
        </w:r>
      </w:hyperlink>
      <w:r w:rsidRPr="008F0206">
        <w:rPr>
          <w:rFonts w:cs="Arial"/>
          <w:szCs w:val="20"/>
        </w:rPr>
        <w:t xml:space="preserve"> and </w:t>
      </w:r>
      <w:hyperlink w:anchor="_Requesting_a_new" w:history="1">
        <w:r w:rsidRPr="008F0206">
          <w:rPr>
            <w:rStyle w:val="Hyperlink"/>
            <w:rFonts w:cs="Arial"/>
            <w:szCs w:val="20"/>
          </w:rPr>
          <w:t>IP request</w:t>
        </w:r>
      </w:hyperlink>
      <w:r w:rsidRPr="008F0206">
        <w:rPr>
          <w:rFonts w:cs="Arial"/>
          <w:szCs w:val="20"/>
        </w:rPr>
        <w:t xml:space="preserve"> as documented.</w:t>
      </w:r>
    </w:p>
    <w:p w14:paraId="355E3280" w14:textId="77777777" w:rsidR="00445711" w:rsidRPr="008F0206" w:rsidRDefault="00445711" w:rsidP="00445711">
      <w:pPr>
        <w:pStyle w:val="BodyText"/>
        <w:numPr>
          <w:ilvl w:val="0"/>
          <w:numId w:val="19"/>
        </w:numPr>
        <w:rPr>
          <w:rFonts w:cs="Arial"/>
          <w:szCs w:val="20"/>
        </w:rPr>
      </w:pPr>
      <w:r w:rsidRPr="008F0206">
        <w:rPr>
          <w:rFonts w:cs="Arial"/>
          <w:szCs w:val="20"/>
        </w:rPr>
        <w:t xml:space="preserve">Next, proceed to </w:t>
      </w:r>
      <w:proofErr w:type="spellStart"/>
      <w:r>
        <w:rPr>
          <w:rFonts w:cs="Arial"/>
          <w:szCs w:val="20"/>
        </w:rPr>
        <w:t>vserver</w:t>
      </w:r>
      <w:proofErr w:type="spellEnd"/>
      <w:r w:rsidRPr="008F0206">
        <w:rPr>
          <w:rFonts w:cs="Arial"/>
          <w:szCs w:val="20"/>
        </w:rPr>
        <w:t xml:space="preserve"> creation using WFA.  Note: </w:t>
      </w:r>
      <w:r w:rsidRPr="008F0206">
        <w:rPr>
          <w:rFonts w:cs="Arial"/>
          <w:b/>
          <w:szCs w:val="20"/>
        </w:rPr>
        <w:t>CLI should not be used.</w:t>
      </w:r>
    </w:p>
    <w:p w14:paraId="79C41809" w14:textId="77777777" w:rsidR="00445711" w:rsidRPr="008F0206" w:rsidRDefault="008001AF" w:rsidP="00445711">
      <w:pPr>
        <w:ind w:left="720" w:firstLine="720"/>
        <w:rPr>
          <w:rFonts w:cs="Arial"/>
          <w:szCs w:val="20"/>
        </w:rPr>
      </w:pPr>
      <w:hyperlink r:id="rId162" w:history="1">
        <w:r w:rsidR="00445711" w:rsidRPr="008F0206">
          <w:rPr>
            <w:rStyle w:val="Hyperlink"/>
            <w:rFonts w:cs="Arial"/>
            <w:szCs w:val="20"/>
          </w:rPr>
          <w:t>http://167.68.250.87:27900/wfa/</w:t>
        </w:r>
      </w:hyperlink>
      <w:r w:rsidR="00445711" w:rsidRPr="008F0206">
        <w:rPr>
          <w:rFonts w:cs="Arial"/>
          <w:szCs w:val="20"/>
        </w:rPr>
        <w:t xml:space="preserve">   -- CIS</w:t>
      </w:r>
    </w:p>
    <w:p w14:paraId="72DB12AB" w14:textId="77777777" w:rsidR="00445711" w:rsidRPr="008F0206" w:rsidRDefault="008001AF" w:rsidP="00445711">
      <w:pPr>
        <w:ind w:left="720" w:firstLine="720"/>
        <w:rPr>
          <w:rFonts w:cs="Arial"/>
          <w:szCs w:val="20"/>
        </w:rPr>
      </w:pPr>
      <w:hyperlink r:id="rId163" w:history="1">
        <w:r w:rsidR="00445711" w:rsidRPr="008F0206">
          <w:rPr>
            <w:rStyle w:val="Hyperlink"/>
            <w:rFonts w:cs="Arial"/>
            <w:szCs w:val="20"/>
          </w:rPr>
          <w:t>http://167.68.246.65:27900/wfa/</w:t>
        </w:r>
      </w:hyperlink>
      <w:r w:rsidR="00445711" w:rsidRPr="008F0206">
        <w:rPr>
          <w:rFonts w:cs="Arial"/>
          <w:szCs w:val="20"/>
        </w:rPr>
        <w:t>    -- CPS</w:t>
      </w:r>
    </w:p>
    <w:p w14:paraId="59681EA2" w14:textId="77777777" w:rsidR="00445711" w:rsidRPr="008F0206" w:rsidRDefault="00445711" w:rsidP="00445711">
      <w:pPr>
        <w:rPr>
          <w:rFonts w:cs="Arial"/>
          <w:szCs w:val="20"/>
        </w:rPr>
      </w:pPr>
    </w:p>
    <w:p w14:paraId="0A6C1814" w14:textId="77777777" w:rsidR="00445711" w:rsidRPr="008F0206" w:rsidRDefault="00445711" w:rsidP="00445711">
      <w:pPr>
        <w:pStyle w:val="BodyText"/>
        <w:numPr>
          <w:ilvl w:val="0"/>
          <w:numId w:val="19"/>
        </w:numPr>
        <w:rPr>
          <w:rFonts w:cs="Arial"/>
          <w:szCs w:val="20"/>
        </w:rPr>
      </w:pPr>
      <w:r w:rsidRPr="008F0206">
        <w:rPr>
          <w:rFonts w:cs="Arial"/>
          <w:szCs w:val="20"/>
        </w:rPr>
        <w:t>Login to the WFA using your MGMT\M-Account.</w:t>
      </w:r>
    </w:p>
    <w:p w14:paraId="6FE467F7" w14:textId="77777777" w:rsidR="00445711" w:rsidRPr="00945C2B" w:rsidRDefault="00445711" w:rsidP="00445711"/>
    <w:p w14:paraId="2875717B" w14:textId="77777777" w:rsidR="00445711" w:rsidRPr="00945C2B" w:rsidRDefault="00445711" w:rsidP="00445711">
      <w:pPr>
        <w:ind w:left="720" w:firstLine="720"/>
        <w:rPr>
          <w:noProof/>
        </w:rPr>
      </w:pPr>
      <w:r w:rsidRPr="00945C2B">
        <w:rPr>
          <w:noProof/>
          <w:lang w:val="en-US" w:eastAsia="en-US"/>
        </w:rPr>
        <w:drawing>
          <wp:inline distT="0" distB="0" distL="0" distR="0" wp14:anchorId="5C76BD9B" wp14:editId="5254BFC5">
            <wp:extent cx="3693731" cy="17028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6673" cy="1750344"/>
                    </a:xfrm>
                    <a:prstGeom prst="rect">
                      <a:avLst/>
                    </a:prstGeom>
                    <a:noFill/>
                    <a:ln>
                      <a:noFill/>
                    </a:ln>
                  </pic:spPr>
                </pic:pic>
              </a:graphicData>
            </a:graphic>
          </wp:inline>
        </w:drawing>
      </w:r>
    </w:p>
    <w:p w14:paraId="3C8F542D" w14:textId="77777777" w:rsidR="00445711" w:rsidRPr="00FC4463" w:rsidRDefault="00445711" w:rsidP="00445711">
      <w:pPr>
        <w:pStyle w:val="BodyText"/>
        <w:numPr>
          <w:ilvl w:val="0"/>
          <w:numId w:val="19"/>
        </w:numPr>
        <w:rPr>
          <w:szCs w:val="20"/>
        </w:rPr>
      </w:pPr>
      <w:r w:rsidRPr="00FC4463">
        <w:rPr>
          <w:szCs w:val="20"/>
        </w:rPr>
        <w:t xml:space="preserve">In the menu to the left, select “No Category” and uncheck the “7-Mode” box.  </w:t>
      </w:r>
    </w:p>
    <w:p w14:paraId="619D09AD" w14:textId="77777777" w:rsidR="00445711" w:rsidRPr="00FC4463" w:rsidRDefault="00445711" w:rsidP="00445711">
      <w:pPr>
        <w:pStyle w:val="BodyText"/>
        <w:numPr>
          <w:ilvl w:val="1"/>
          <w:numId w:val="13"/>
        </w:numPr>
        <w:rPr>
          <w:szCs w:val="20"/>
        </w:rPr>
      </w:pPr>
      <w:r w:rsidRPr="00FC4463">
        <w:rPr>
          <w:szCs w:val="20"/>
        </w:rPr>
        <w:t xml:space="preserve">Click the workflow titled “TR </w:t>
      </w:r>
      <w:proofErr w:type="spellStart"/>
      <w:r w:rsidRPr="00FC4463">
        <w:rPr>
          <w:szCs w:val="20"/>
        </w:rPr>
        <w:t>cDOT</w:t>
      </w:r>
      <w:proofErr w:type="spellEnd"/>
      <w:r w:rsidRPr="00FC4463">
        <w:rPr>
          <w:szCs w:val="20"/>
        </w:rPr>
        <w:t xml:space="preserve"> Create </w:t>
      </w:r>
      <w:proofErr w:type="spellStart"/>
      <w:r w:rsidRPr="00FC4463">
        <w:rPr>
          <w:szCs w:val="20"/>
        </w:rPr>
        <w:t>Vserver</w:t>
      </w:r>
      <w:proofErr w:type="spellEnd"/>
      <w:r w:rsidRPr="00FC4463">
        <w:rPr>
          <w:szCs w:val="20"/>
        </w:rPr>
        <w:t xml:space="preserve"> Only”.</w:t>
      </w:r>
    </w:p>
    <w:p w14:paraId="60892F0D" w14:textId="77777777" w:rsidR="00445711" w:rsidRPr="00FC4463" w:rsidRDefault="00445711" w:rsidP="00445711">
      <w:pPr>
        <w:pStyle w:val="BodyText"/>
        <w:ind w:left="720"/>
        <w:rPr>
          <w:szCs w:val="20"/>
        </w:rPr>
      </w:pPr>
      <w:r w:rsidRPr="00FC4463">
        <w:rPr>
          <w:szCs w:val="20"/>
        </w:rPr>
        <w:lastRenderedPageBreak/>
        <w:t xml:space="preserve">           </w:t>
      </w:r>
      <w:r w:rsidRPr="00FC4463">
        <w:rPr>
          <w:noProof/>
          <w:szCs w:val="20"/>
          <w:lang w:val="en-US" w:eastAsia="en-US"/>
        </w:rPr>
        <w:drawing>
          <wp:inline distT="0" distB="0" distL="0" distR="0" wp14:anchorId="184DC7F4" wp14:editId="7AFC97E1">
            <wp:extent cx="2171700" cy="1247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71700" cy="1247775"/>
                    </a:xfrm>
                    <a:prstGeom prst="rect">
                      <a:avLst/>
                    </a:prstGeom>
                    <a:noFill/>
                    <a:ln>
                      <a:noFill/>
                    </a:ln>
                  </pic:spPr>
                </pic:pic>
              </a:graphicData>
            </a:graphic>
          </wp:inline>
        </w:drawing>
      </w:r>
      <w:r w:rsidRPr="00FC4463">
        <w:rPr>
          <w:szCs w:val="20"/>
        </w:rPr>
        <w:t xml:space="preserve">            </w:t>
      </w:r>
      <w:r w:rsidRPr="00FC4463">
        <w:rPr>
          <w:noProof/>
          <w:szCs w:val="20"/>
          <w:lang w:val="en-US" w:eastAsia="en-US"/>
        </w:rPr>
        <w:drawing>
          <wp:inline distT="0" distB="0" distL="0" distR="0" wp14:anchorId="475B9470" wp14:editId="1F5A76B7">
            <wp:extent cx="2095500" cy="1257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95500" cy="1257300"/>
                    </a:xfrm>
                    <a:prstGeom prst="rect">
                      <a:avLst/>
                    </a:prstGeom>
                    <a:noFill/>
                    <a:ln>
                      <a:noFill/>
                    </a:ln>
                  </pic:spPr>
                </pic:pic>
              </a:graphicData>
            </a:graphic>
          </wp:inline>
        </w:drawing>
      </w:r>
    </w:p>
    <w:p w14:paraId="09DEF392" w14:textId="77777777" w:rsidR="00445711" w:rsidRPr="00FC4463" w:rsidRDefault="00445711" w:rsidP="00445711">
      <w:pPr>
        <w:pStyle w:val="BodyText"/>
        <w:numPr>
          <w:ilvl w:val="0"/>
          <w:numId w:val="19"/>
        </w:numPr>
        <w:rPr>
          <w:szCs w:val="20"/>
        </w:rPr>
      </w:pPr>
      <w:r w:rsidRPr="00FC4463">
        <w:rPr>
          <w:szCs w:val="20"/>
        </w:rPr>
        <w:t>In the BCS Number box, enter the BCS Number or CR number</w:t>
      </w:r>
    </w:p>
    <w:p w14:paraId="4932E674" w14:textId="77777777" w:rsidR="00445711" w:rsidRPr="00FC4463" w:rsidRDefault="00445711" w:rsidP="00445711">
      <w:pPr>
        <w:pStyle w:val="BodyText"/>
        <w:numPr>
          <w:ilvl w:val="0"/>
          <w:numId w:val="19"/>
        </w:numPr>
        <w:rPr>
          <w:szCs w:val="20"/>
        </w:rPr>
      </w:pPr>
      <w:r w:rsidRPr="00FC4463">
        <w:rPr>
          <w:szCs w:val="20"/>
        </w:rPr>
        <w:t>Next, select either CPS or CIS the drop-down menu.</w:t>
      </w:r>
    </w:p>
    <w:p w14:paraId="40BFD5BE" w14:textId="77777777" w:rsidR="00445711" w:rsidRPr="00FC4463" w:rsidRDefault="00445711" w:rsidP="00445711">
      <w:pPr>
        <w:pStyle w:val="BodyText"/>
        <w:ind w:left="1440"/>
        <w:rPr>
          <w:szCs w:val="20"/>
        </w:rPr>
      </w:pPr>
      <w:r w:rsidRPr="00FC4463">
        <w:rPr>
          <w:szCs w:val="20"/>
        </w:rPr>
        <w:t xml:space="preserve">Note: Although you are allowed to select either option, if the selection does not match the instance of WFA you are in (step 1), the </w:t>
      </w:r>
      <w:proofErr w:type="spellStart"/>
      <w:r w:rsidRPr="00FC4463">
        <w:rPr>
          <w:szCs w:val="20"/>
        </w:rPr>
        <w:t>vserver</w:t>
      </w:r>
      <w:proofErr w:type="spellEnd"/>
      <w:r w:rsidRPr="00FC4463">
        <w:rPr>
          <w:szCs w:val="20"/>
        </w:rPr>
        <w:t xml:space="preserve"> will not be created successfully.</w:t>
      </w:r>
    </w:p>
    <w:p w14:paraId="1A77BF8E" w14:textId="77777777" w:rsidR="00445711" w:rsidRPr="00FC4463" w:rsidRDefault="00445711" w:rsidP="00445711">
      <w:pPr>
        <w:pStyle w:val="BodyText"/>
        <w:numPr>
          <w:ilvl w:val="0"/>
          <w:numId w:val="19"/>
        </w:numPr>
        <w:rPr>
          <w:szCs w:val="20"/>
        </w:rPr>
      </w:pPr>
      <w:r w:rsidRPr="00FC4463">
        <w:rPr>
          <w:szCs w:val="20"/>
        </w:rPr>
        <w:t>In the “</w:t>
      </w:r>
      <w:proofErr w:type="spellStart"/>
      <w:r w:rsidRPr="00FC4463">
        <w:rPr>
          <w:szCs w:val="20"/>
        </w:rPr>
        <w:t>ClusterType</w:t>
      </w:r>
      <w:proofErr w:type="spellEnd"/>
      <w:r w:rsidRPr="00FC4463">
        <w:rPr>
          <w:szCs w:val="20"/>
        </w:rPr>
        <w:t xml:space="preserve">*” box select the correct option for your </w:t>
      </w:r>
      <w:proofErr w:type="spellStart"/>
      <w:r w:rsidRPr="00FC4463">
        <w:rPr>
          <w:szCs w:val="20"/>
        </w:rPr>
        <w:t>vserver</w:t>
      </w:r>
      <w:proofErr w:type="spellEnd"/>
      <w:r w:rsidRPr="00FC4463">
        <w:rPr>
          <w:szCs w:val="20"/>
        </w:rPr>
        <w:t>.  Usually Primary.</w:t>
      </w:r>
    </w:p>
    <w:p w14:paraId="7EFC62C7" w14:textId="77777777" w:rsidR="00445711" w:rsidRPr="00FC4463" w:rsidRDefault="00445711" w:rsidP="00445711">
      <w:pPr>
        <w:pStyle w:val="BodyText"/>
        <w:numPr>
          <w:ilvl w:val="0"/>
          <w:numId w:val="19"/>
        </w:numPr>
        <w:rPr>
          <w:szCs w:val="20"/>
        </w:rPr>
      </w:pPr>
      <w:r w:rsidRPr="00FC4463">
        <w:rPr>
          <w:szCs w:val="20"/>
        </w:rPr>
        <w:t xml:space="preserve">Select the cluster for the new </w:t>
      </w:r>
      <w:proofErr w:type="spellStart"/>
      <w:r w:rsidRPr="00FC4463">
        <w:rPr>
          <w:szCs w:val="20"/>
        </w:rPr>
        <w:t>vserver</w:t>
      </w:r>
      <w:proofErr w:type="spellEnd"/>
      <w:r w:rsidRPr="00FC4463">
        <w:rPr>
          <w:szCs w:val="20"/>
        </w:rPr>
        <w:t>.  Then select the correct “Node Name”.</w:t>
      </w:r>
    </w:p>
    <w:p w14:paraId="33667557" w14:textId="77777777" w:rsidR="00445711" w:rsidRPr="00FC4463" w:rsidRDefault="00445711" w:rsidP="00445711">
      <w:pPr>
        <w:pStyle w:val="BodyText"/>
        <w:numPr>
          <w:ilvl w:val="0"/>
          <w:numId w:val="19"/>
        </w:numPr>
        <w:rPr>
          <w:szCs w:val="20"/>
        </w:rPr>
      </w:pPr>
      <w:r w:rsidRPr="00FC4463">
        <w:rPr>
          <w:szCs w:val="20"/>
        </w:rPr>
        <w:t>The aggregate name will auto populate.</w:t>
      </w:r>
    </w:p>
    <w:p w14:paraId="7CB0469F" w14:textId="77777777" w:rsidR="00445711" w:rsidRPr="00FC4463" w:rsidRDefault="00445711" w:rsidP="00445711">
      <w:pPr>
        <w:pStyle w:val="BodyText"/>
        <w:ind w:left="1440"/>
        <w:rPr>
          <w:szCs w:val="20"/>
        </w:rPr>
      </w:pPr>
      <w:r w:rsidRPr="00FC4463">
        <w:rPr>
          <w:szCs w:val="20"/>
        </w:rPr>
        <w:t>Note:  Sometimes it populates the incorrect aggregate.  If this happens, choose a different node, and then choose the correct one.  It will fix the aggregate name entry.</w:t>
      </w:r>
    </w:p>
    <w:p w14:paraId="11922E90" w14:textId="77777777" w:rsidR="00445711" w:rsidRPr="00FC4463" w:rsidRDefault="00445711" w:rsidP="00445711">
      <w:pPr>
        <w:pStyle w:val="BodyText"/>
        <w:numPr>
          <w:ilvl w:val="0"/>
          <w:numId w:val="19"/>
        </w:numPr>
        <w:rPr>
          <w:szCs w:val="20"/>
        </w:rPr>
      </w:pPr>
      <w:r w:rsidRPr="00FC4463">
        <w:rPr>
          <w:szCs w:val="20"/>
        </w:rPr>
        <w:t xml:space="preserve">Enter the name assigned to the new </w:t>
      </w:r>
      <w:proofErr w:type="spellStart"/>
      <w:r w:rsidRPr="00FC4463">
        <w:rPr>
          <w:szCs w:val="20"/>
        </w:rPr>
        <w:t>vserver</w:t>
      </w:r>
      <w:proofErr w:type="spellEnd"/>
      <w:r w:rsidRPr="00FC4463">
        <w:rPr>
          <w:szCs w:val="20"/>
        </w:rPr>
        <w:t>.</w:t>
      </w:r>
    </w:p>
    <w:p w14:paraId="3010F3E6" w14:textId="77777777" w:rsidR="00445711" w:rsidRPr="00FC4463" w:rsidRDefault="00445711" w:rsidP="00445711">
      <w:pPr>
        <w:pStyle w:val="BodyText"/>
        <w:numPr>
          <w:ilvl w:val="0"/>
          <w:numId w:val="19"/>
        </w:numPr>
        <w:rPr>
          <w:szCs w:val="20"/>
        </w:rPr>
      </w:pPr>
      <w:r w:rsidRPr="00FC4463">
        <w:rPr>
          <w:szCs w:val="20"/>
        </w:rPr>
        <w:t>Click the dropdown menu for “</w:t>
      </w:r>
      <w:proofErr w:type="spellStart"/>
      <w:r w:rsidRPr="00FC4463">
        <w:rPr>
          <w:szCs w:val="20"/>
        </w:rPr>
        <w:t>Vserver</w:t>
      </w:r>
      <w:proofErr w:type="spellEnd"/>
      <w:r w:rsidRPr="00FC4463">
        <w:rPr>
          <w:szCs w:val="20"/>
        </w:rPr>
        <w:t xml:space="preserve"> Type” and select the type of </w:t>
      </w:r>
      <w:proofErr w:type="spellStart"/>
      <w:r w:rsidRPr="00FC4463">
        <w:rPr>
          <w:szCs w:val="20"/>
        </w:rPr>
        <w:t>vserver</w:t>
      </w:r>
      <w:proofErr w:type="spellEnd"/>
      <w:r w:rsidRPr="00FC4463">
        <w:rPr>
          <w:szCs w:val="20"/>
        </w:rPr>
        <w:t xml:space="preserve"> you are creating.</w:t>
      </w:r>
    </w:p>
    <w:p w14:paraId="15699121" w14:textId="77777777" w:rsidR="00445711" w:rsidRPr="00FC4463" w:rsidRDefault="00445711" w:rsidP="00445711">
      <w:pPr>
        <w:pStyle w:val="BodyText"/>
        <w:ind w:left="720"/>
        <w:rPr>
          <w:szCs w:val="20"/>
        </w:rPr>
      </w:pPr>
      <w:r w:rsidRPr="00FC4463">
        <w:rPr>
          <w:noProof/>
          <w:szCs w:val="20"/>
          <w:lang w:val="en-US" w:eastAsia="en-US"/>
        </w:rPr>
        <w:drawing>
          <wp:inline distT="0" distB="0" distL="0" distR="0" wp14:anchorId="6C88FEC7" wp14:editId="5EA31040">
            <wp:extent cx="320040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00400" cy="1485900"/>
                    </a:xfrm>
                    <a:prstGeom prst="rect">
                      <a:avLst/>
                    </a:prstGeom>
                    <a:noFill/>
                    <a:ln>
                      <a:noFill/>
                    </a:ln>
                  </pic:spPr>
                </pic:pic>
              </a:graphicData>
            </a:graphic>
          </wp:inline>
        </w:drawing>
      </w:r>
      <w:r w:rsidRPr="00FC4463">
        <w:rPr>
          <w:szCs w:val="20"/>
        </w:rPr>
        <w:t xml:space="preserve">   </w:t>
      </w:r>
    </w:p>
    <w:p w14:paraId="0DF158E9" w14:textId="77777777" w:rsidR="00445711" w:rsidRPr="00FC4463" w:rsidRDefault="00445711" w:rsidP="00445711">
      <w:pPr>
        <w:pStyle w:val="BodyText"/>
        <w:numPr>
          <w:ilvl w:val="0"/>
          <w:numId w:val="19"/>
        </w:numPr>
        <w:rPr>
          <w:szCs w:val="20"/>
        </w:rPr>
      </w:pPr>
      <w:r w:rsidRPr="00FC4463">
        <w:rPr>
          <w:szCs w:val="20"/>
        </w:rPr>
        <w:t>The “CIFS Server Domain” and “CIFS Server OU” will only be required if you selected “Generic CIFS” or “</w:t>
      </w:r>
      <w:proofErr w:type="spellStart"/>
      <w:r w:rsidRPr="00FC4463">
        <w:rPr>
          <w:szCs w:val="20"/>
        </w:rPr>
        <w:t>Multi Protocol</w:t>
      </w:r>
      <w:proofErr w:type="spellEnd"/>
      <w:r w:rsidRPr="00FC4463">
        <w:rPr>
          <w:szCs w:val="20"/>
        </w:rPr>
        <w:t xml:space="preserve"> NFS/CIFS”.  </w:t>
      </w:r>
    </w:p>
    <w:p w14:paraId="7EECA5C7" w14:textId="77777777" w:rsidR="00445711" w:rsidRPr="00FC4463" w:rsidRDefault="00445711" w:rsidP="00445711">
      <w:pPr>
        <w:pStyle w:val="BodyText"/>
        <w:ind w:left="1440"/>
        <w:rPr>
          <w:szCs w:val="20"/>
        </w:rPr>
      </w:pPr>
      <w:r w:rsidRPr="00FC4463">
        <w:rPr>
          <w:szCs w:val="20"/>
        </w:rPr>
        <w:t xml:space="preserve">If you are migrating from an old </w:t>
      </w:r>
      <w:proofErr w:type="spellStart"/>
      <w:r w:rsidRPr="00FC4463">
        <w:rPr>
          <w:szCs w:val="20"/>
        </w:rPr>
        <w:t>vfiler</w:t>
      </w:r>
      <w:proofErr w:type="spellEnd"/>
      <w:r w:rsidRPr="00FC4463">
        <w:rPr>
          <w:szCs w:val="20"/>
        </w:rPr>
        <w:t xml:space="preserve">, </w:t>
      </w:r>
      <w:proofErr w:type="spellStart"/>
      <w:r w:rsidRPr="00FC4463">
        <w:rPr>
          <w:szCs w:val="20"/>
        </w:rPr>
        <w:t>ssh</w:t>
      </w:r>
      <w:proofErr w:type="spellEnd"/>
      <w:r w:rsidRPr="00FC4463">
        <w:rPr>
          <w:szCs w:val="20"/>
        </w:rPr>
        <w:t xml:space="preserve"> to the source filer and run the following command:  </w:t>
      </w:r>
      <w:proofErr w:type="spellStart"/>
      <w:r w:rsidRPr="00FC4463">
        <w:rPr>
          <w:szCs w:val="20"/>
        </w:rPr>
        <w:t>vfiler</w:t>
      </w:r>
      <w:proofErr w:type="spellEnd"/>
      <w:r w:rsidRPr="00FC4463">
        <w:rPr>
          <w:szCs w:val="20"/>
        </w:rPr>
        <w:t xml:space="preserve"> run &lt;</w:t>
      </w:r>
      <w:proofErr w:type="spellStart"/>
      <w:r w:rsidRPr="00FC4463">
        <w:rPr>
          <w:szCs w:val="20"/>
        </w:rPr>
        <w:t>vfiler</w:t>
      </w:r>
      <w:proofErr w:type="spellEnd"/>
      <w:r w:rsidRPr="00FC4463">
        <w:rPr>
          <w:szCs w:val="20"/>
        </w:rPr>
        <w:t xml:space="preserve">&gt; </w:t>
      </w:r>
      <w:proofErr w:type="spellStart"/>
      <w:r w:rsidRPr="00FC4463">
        <w:rPr>
          <w:szCs w:val="20"/>
        </w:rPr>
        <w:t>cifs</w:t>
      </w:r>
      <w:proofErr w:type="spellEnd"/>
      <w:r w:rsidRPr="00FC4463">
        <w:rPr>
          <w:szCs w:val="20"/>
        </w:rPr>
        <w:t xml:space="preserve"> </w:t>
      </w:r>
      <w:proofErr w:type="spellStart"/>
      <w:r w:rsidRPr="00FC4463">
        <w:rPr>
          <w:szCs w:val="20"/>
        </w:rPr>
        <w:t>domaininfo</w:t>
      </w:r>
      <w:proofErr w:type="spellEnd"/>
      <w:r w:rsidRPr="00FC4463">
        <w:rPr>
          <w:szCs w:val="20"/>
        </w:rPr>
        <w:t>, then choose the corresponding CIFS domain from the dropdown menu.</w:t>
      </w:r>
    </w:p>
    <w:p w14:paraId="57A0B9E7" w14:textId="77777777" w:rsidR="00445711" w:rsidRPr="00FC4463" w:rsidRDefault="00445711" w:rsidP="00445711">
      <w:pPr>
        <w:pStyle w:val="BodyText"/>
        <w:ind w:left="720" w:firstLine="720"/>
        <w:rPr>
          <w:szCs w:val="20"/>
        </w:rPr>
      </w:pPr>
      <w:r w:rsidRPr="00FC4463">
        <w:rPr>
          <w:szCs w:val="20"/>
        </w:rPr>
        <w:t>The “CIFS Server OU” will auto populate according to the domain selected.</w:t>
      </w:r>
    </w:p>
    <w:p w14:paraId="4C08C170" w14:textId="77777777" w:rsidR="00445711" w:rsidRPr="00FC4463" w:rsidRDefault="00445711" w:rsidP="00445711">
      <w:pPr>
        <w:pStyle w:val="BodyText"/>
        <w:numPr>
          <w:ilvl w:val="0"/>
          <w:numId w:val="19"/>
        </w:numPr>
        <w:rPr>
          <w:szCs w:val="20"/>
        </w:rPr>
      </w:pPr>
      <w:r w:rsidRPr="00FC4463">
        <w:rPr>
          <w:szCs w:val="20"/>
        </w:rPr>
        <w:t xml:space="preserve"> For the “DNS Environment”, select one that corresponds with the cluster selected.</w:t>
      </w:r>
    </w:p>
    <w:p w14:paraId="06F1BC75" w14:textId="77777777" w:rsidR="00445711" w:rsidRPr="00FC4463" w:rsidRDefault="00445711" w:rsidP="00445711">
      <w:pPr>
        <w:pStyle w:val="BodyText"/>
        <w:ind w:left="1440"/>
        <w:rPr>
          <w:szCs w:val="20"/>
        </w:rPr>
      </w:pPr>
      <w:r w:rsidRPr="00FC4463">
        <w:rPr>
          <w:szCs w:val="20"/>
        </w:rPr>
        <w:t>Choose the “int.thomsonreuters.com” option when available.</w:t>
      </w:r>
    </w:p>
    <w:p w14:paraId="02D79505" w14:textId="77777777" w:rsidR="00445711" w:rsidRPr="00FC4463" w:rsidRDefault="00445711" w:rsidP="00445711">
      <w:pPr>
        <w:pStyle w:val="BodyText"/>
        <w:ind w:left="720" w:firstLine="720"/>
        <w:rPr>
          <w:szCs w:val="20"/>
        </w:rPr>
      </w:pPr>
      <w:r w:rsidRPr="00FC4463">
        <w:rPr>
          <w:szCs w:val="20"/>
        </w:rPr>
        <w:t>The DNS Domains/Servers will auto populate for you.</w:t>
      </w:r>
    </w:p>
    <w:p w14:paraId="237CA35B" w14:textId="77777777" w:rsidR="00445711" w:rsidRPr="00FC4463" w:rsidRDefault="00445711" w:rsidP="00445711">
      <w:pPr>
        <w:pStyle w:val="BodyText"/>
        <w:numPr>
          <w:ilvl w:val="0"/>
          <w:numId w:val="19"/>
        </w:numPr>
        <w:rPr>
          <w:szCs w:val="20"/>
        </w:rPr>
      </w:pPr>
      <w:r w:rsidRPr="00FC4463">
        <w:rPr>
          <w:szCs w:val="20"/>
        </w:rPr>
        <w:t>Next is the “Data Logical Interface Details” section:</w:t>
      </w:r>
    </w:p>
    <w:p w14:paraId="7F9398EC" w14:textId="77777777" w:rsidR="00445711" w:rsidRPr="00FC4463" w:rsidRDefault="00445711" w:rsidP="00445711">
      <w:pPr>
        <w:pStyle w:val="BodyText"/>
        <w:ind w:left="720"/>
        <w:rPr>
          <w:szCs w:val="20"/>
        </w:rPr>
      </w:pPr>
      <w:r w:rsidRPr="00FC4463">
        <w:rPr>
          <w:noProof/>
          <w:szCs w:val="20"/>
          <w:lang w:val="en-US" w:eastAsia="en-US"/>
        </w:rPr>
        <w:lastRenderedPageBreak/>
        <w:drawing>
          <wp:inline distT="0" distB="0" distL="0" distR="0" wp14:anchorId="30B3601C" wp14:editId="6C7AEB7C">
            <wp:extent cx="5086350" cy="160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86350" cy="1600200"/>
                    </a:xfrm>
                    <a:prstGeom prst="rect">
                      <a:avLst/>
                    </a:prstGeom>
                    <a:noFill/>
                    <a:ln>
                      <a:noFill/>
                    </a:ln>
                  </pic:spPr>
                </pic:pic>
              </a:graphicData>
            </a:graphic>
          </wp:inline>
        </w:drawing>
      </w:r>
    </w:p>
    <w:p w14:paraId="5C5E95C9" w14:textId="77777777" w:rsidR="00445711" w:rsidRPr="00FC4463" w:rsidRDefault="00445711" w:rsidP="00445711">
      <w:pPr>
        <w:pStyle w:val="BodyText"/>
        <w:numPr>
          <w:ilvl w:val="1"/>
          <w:numId w:val="13"/>
        </w:numPr>
        <w:rPr>
          <w:szCs w:val="20"/>
        </w:rPr>
      </w:pPr>
      <w:r w:rsidRPr="00FC4463">
        <w:rPr>
          <w:szCs w:val="20"/>
        </w:rPr>
        <w:t xml:space="preserve">Fill in the Address, Netmask, and Gateway with the information given after requesting an IP for the new </w:t>
      </w:r>
      <w:proofErr w:type="spellStart"/>
      <w:r w:rsidRPr="00FC4463">
        <w:rPr>
          <w:szCs w:val="20"/>
        </w:rPr>
        <w:t>vserver</w:t>
      </w:r>
      <w:proofErr w:type="spellEnd"/>
      <w:r w:rsidRPr="00FC4463">
        <w:rPr>
          <w:szCs w:val="20"/>
        </w:rPr>
        <w:t>.</w:t>
      </w:r>
    </w:p>
    <w:p w14:paraId="33A52A32" w14:textId="77777777" w:rsidR="00445711" w:rsidRPr="00FC4463" w:rsidRDefault="00445711" w:rsidP="00445711">
      <w:pPr>
        <w:pStyle w:val="BodyText"/>
        <w:numPr>
          <w:ilvl w:val="1"/>
          <w:numId w:val="13"/>
        </w:numPr>
        <w:rPr>
          <w:szCs w:val="20"/>
        </w:rPr>
      </w:pPr>
      <w:r w:rsidRPr="00FC4463">
        <w:rPr>
          <w:szCs w:val="20"/>
        </w:rPr>
        <w:t xml:space="preserve"> Enter the Failover group and then select the “Data LIF 1 Port” from the drop down. </w:t>
      </w:r>
    </w:p>
    <w:p w14:paraId="62508266" w14:textId="77777777" w:rsidR="00445711" w:rsidRPr="00FC4463" w:rsidRDefault="00445711" w:rsidP="00445711">
      <w:pPr>
        <w:pStyle w:val="BodyText"/>
        <w:numPr>
          <w:ilvl w:val="1"/>
          <w:numId w:val="13"/>
        </w:numPr>
        <w:rPr>
          <w:szCs w:val="20"/>
        </w:rPr>
      </w:pPr>
      <w:r w:rsidRPr="00FC4463">
        <w:rPr>
          <w:szCs w:val="20"/>
        </w:rPr>
        <w:t>Check the “Data LIF 1 Node” for the correct node.  Sometimes it does not update correctly.</w:t>
      </w:r>
    </w:p>
    <w:p w14:paraId="45A772C6" w14:textId="77777777" w:rsidR="00445711" w:rsidRPr="00FC4463" w:rsidRDefault="00445711" w:rsidP="00445711">
      <w:pPr>
        <w:pStyle w:val="BodyText"/>
        <w:numPr>
          <w:ilvl w:val="0"/>
          <w:numId w:val="19"/>
        </w:numPr>
        <w:rPr>
          <w:szCs w:val="20"/>
        </w:rPr>
      </w:pPr>
      <w:r w:rsidRPr="00FC4463">
        <w:rPr>
          <w:szCs w:val="20"/>
        </w:rPr>
        <w:t xml:space="preserve">Finally, check for any fields that updated incorrectly.  </w:t>
      </w:r>
    </w:p>
    <w:p w14:paraId="43EAE91A" w14:textId="77777777" w:rsidR="00445711" w:rsidRPr="00FC4463" w:rsidRDefault="00445711" w:rsidP="00445711">
      <w:pPr>
        <w:pStyle w:val="BodyText"/>
        <w:ind w:left="720" w:firstLine="720"/>
        <w:rPr>
          <w:szCs w:val="20"/>
        </w:rPr>
      </w:pPr>
      <w:r w:rsidRPr="00FC4463">
        <w:rPr>
          <w:szCs w:val="20"/>
        </w:rPr>
        <w:t>The common ones to change are “Node/Aggregate Name”, “LIF Node”, and “LIF Port”</w:t>
      </w:r>
    </w:p>
    <w:p w14:paraId="25FD55C0" w14:textId="77777777" w:rsidR="00445711" w:rsidRPr="00FC4463" w:rsidRDefault="00445711" w:rsidP="00445711">
      <w:pPr>
        <w:pStyle w:val="BodyText"/>
        <w:numPr>
          <w:ilvl w:val="0"/>
          <w:numId w:val="19"/>
        </w:numPr>
        <w:rPr>
          <w:szCs w:val="20"/>
        </w:rPr>
      </w:pPr>
      <w:r w:rsidRPr="00FC4463">
        <w:rPr>
          <w:szCs w:val="20"/>
        </w:rPr>
        <w:t>Execute the workflow.</w:t>
      </w:r>
    </w:p>
    <w:p w14:paraId="02CF6F49" w14:textId="77777777" w:rsidR="00445711" w:rsidRPr="00FC4463" w:rsidRDefault="00445711" w:rsidP="00445711">
      <w:pPr>
        <w:pStyle w:val="BodyText"/>
        <w:ind w:left="1440"/>
        <w:rPr>
          <w:szCs w:val="20"/>
        </w:rPr>
      </w:pPr>
      <w:r w:rsidRPr="00FC4463">
        <w:rPr>
          <w:szCs w:val="20"/>
        </w:rPr>
        <w:t xml:space="preserve">If there is an error, “clear reservations” for that job and check the “user input” tab for errors.  The most common reasons for failure are the </w:t>
      </w:r>
      <w:proofErr w:type="spellStart"/>
      <w:r w:rsidRPr="00FC4463">
        <w:rPr>
          <w:szCs w:val="20"/>
        </w:rPr>
        <w:t>vserver</w:t>
      </w:r>
      <w:proofErr w:type="spellEnd"/>
      <w:r w:rsidRPr="00FC4463">
        <w:rPr>
          <w:szCs w:val="20"/>
        </w:rPr>
        <w:t xml:space="preserve"> name is already in use, or entries in the user inputs reverted to their default values.</w:t>
      </w:r>
    </w:p>
    <w:p w14:paraId="6AECF066" w14:textId="77777777" w:rsidR="00445711" w:rsidRPr="00FC4463" w:rsidRDefault="00445711" w:rsidP="00445711">
      <w:pPr>
        <w:pStyle w:val="BodyText"/>
        <w:ind w:left="1440"/>
        <w:rPr>
          <w:szCs w:val="20"/>
        </w:rPr>
      </w:pPr>
      <w:r w:rsidRPr="00FC4463">
        <w:rPr>
          <w:szCs w:val="20"/>
        </w:rPr>
        <w:t xml:space="preserve">If the Workflow failed after the first task completes, you may need to manually offline and delete the new </w:t>
      </w:r>
      <w:proofErr w:type="spellStart"/>
      <w:r w:rsidRPr="00FC4463">
        <w:rPr>
          <w:szCs w:val="20"/>
        </w:rPr>
        <w:t>vserver</w:t>
      </w:r>
      <w:proofErr w:type="spellEnd"/>
      <w:r w:rsidRPr="00FC4463">
        <w:rPr>
          <w:szCs w:val="20"/>
        </w:rPr>
        <w:t xml:space="preserve"> before attempting to create it again.</w:t>
      </w:r>
    </w:p>
    <w:p w14:paraId="1ECF71B2" w14:textId="77777777" w:rsidR="00445711" w:rsidRPr="00FC4463" w:rsidRDefault="00445711" w:rsidP="00445711">
      <w:pPr>
        <w:pStyle w:val="BodyText"/>
        <w:rPr>
          <w:szCs w:val="20"/>
          <w:lang w:val="en-US"/>
        </w:rPr>
      </w:pPr>
    </w:p>
    <w:p w14:paraId="17496ECB" w14:textId="77777777" w:rsidR="00445711" w:rsidRDefault="00445711" w:rsidP="00445711">
      <w:pPr>
        <w:pStyle w:val="Heading3"/>
      </w:pPr>
      <w:bookmarkStart w:id="267" w:name="_Toc475023014"/>
      <w:bookmarkStart w:id="268" w:name="_Toc480543196"/>
      <w:r>
        <w:t>NFS (LION Storage Provisioning) on c-DOT:</w:t>
      </w:r>
      <w:bookmarkEnd w:id="267"/>
      <w:bookmarkEnd w:id="268"/>
    </w:p>
    <w:p w14:paraId="69F39EF1" w14:textId="77777777" w:rsidR="00F72300" w:rsidRPr="000D15C9" w:rsidRDefault="00F72300" w:rsidP="00F72300">
      <w:pPr>
        <w:rPr>
          <w:ins w:id="269" w:author="Microsoft Office User" w:date="2017-08-31T16:03:00Z"/>
          <w:i/>
          <w:u w:val="single"/>
        </w:rPr>
      </w:pPr>
      <w:ins w:id="270" w:author="Microsoft Office User" w:date="2017-08-31T16:03:00Z">
        <w:r w:rsidRPr="000D15C9">
          <w:rPr>
            <w:i/>
            <w:u w:val="single"/>
          </w:rPr>
          <w:t>Pre-requisites:</w:t>
        </w:r>
      </w:ins>
    </w:p>
    <w:p w14:paraId="4225622F" w14:textId="77777777" w:rsidR="00F72300" w:rsidRDefault="00F72300" w:rsidP="00F72300">
      <w:pPr>
        <w:pStyle w:val="NormalWeb"/>
        <w:spacing w:before="0" w:beforeAutospacing="0" w:after="0" w:afterAutospacing="0"/>
        <w:rPr>
          <w:ins w:id="271" w:author="Microsoft Office User" w:date="2017-08-31T16:03:00Z"/>
          <w:rFonts w:ascii="Arial" w:hAnsi="Arial" w:cs="Arial"/>
          <w:szCs w:val="20"/>
          <w:lang w:val="en-GB"/>
        </w:rPr>
      </w:pPr>
    </w:p>
    <w:p w14:paraId="2F348EB9" w14:textId="77777777" w:rsidR="00F72300" w:rsidRPr="00882C4B" w:rsidRDefault="00F72300" w:rsidP="00F72300">
      <w:pPr>
        <w:pStyle w:val="NormalWeb"/>
        <w:spacing w:before="0" w:beforeAutospacing="0" w:after="0" w:afterAutospacing="0"/>
        <w:rPr>
          <w:ins w:id="272" w:author="Microsoft Office User" w:date="2017-08-31T16:03:00Z"/>
          <w:rFonts w:ascii="Arial" w:hAnsi="Arial" w:cs="Arial"/>
          <w:color w:val="595959" w:themeColor="text1" w:themeTint="A6"/>
          <w:sz w:val="20"/>
          <w:szCs w:val="20"/>
          <w:lang w:val="en-GB"/>
        </w:rPr>
      </w:pPr>
      <w:ins w:id="273" w:author="Microsoft Office User" w:date="2017-08-31T16:03:00Z">
        <w:r>
          <w:rPr>
            <w:rFonts w:ascii="Arial" w:hAnsi="Arial" w:cs="Arial"/>
            <w:color w:val="595959" w:themeColor="text1" w:themeTint="A6"/>
            <w:sz w:val="20"/>
            <w:szCs w:val="20"/>
            <w:lang w:val="en-GB"/>
          </w:rPr>
          <w:t>Below</w:t>
        </w:r>
        <w:r w:rsidRPr="00882C4B">
          <w:rPr>
            <w:rFonts w:ascii="Arial" w:hAnsi="Arial" w:cs="Arial"/>
            <w:color w:val="595959" w:themeColor="text1" w:themeTint="A6"/>
            <w:sz w:val="20"/>
            <w:szCs w:val="20"/>
            <w:lang w:val="en-GB"/>
          </w:rPr>
          <w:t xml:space="preserve"> pre-checks </w:t>
        </w:r>
        <w:r>
          <w:rPr>
            <w:rFonts w:ascii="Arial" w:hAnsi="Arial" w:cs="Arial"/>
            <w:color w:val="595959" w:themeColor="text1" w:themeTint="A6"/>
            <w:sz w:val="20"/>
            <w:szCs w:val="20"/>
            <w:lang w:val="en-GB"/>
          </w:rPr>
          <w:t xml:space="preserve">are </w:t>
        </w:r>
        <w:r w:rsidRPr="00882C4B">
          <w:rPr>
            <w:rFonts w:ascii="Arial" w:hAnsi="Arial" w:cs="Arial"/>
            <w:color w:val="595959" w:themeColor="text1" w:themeTint="A6"/>
            <w:sz w:val="20"/>
            <w:szCs w:val="20"/>
            <w:lang w:val="en-GB"/>
          </w:rPr>
          <w:t>required be</w:t>
        </w:r>
        <w:r>
          <w:rPr>
            <w:rFonts w:ascii="Arial" w:hAnsi="Arial" w:cs="Arial"/>
            <w:color w:val="595959" w:themeColor="text1" w:themeTint="A6"/>
            <w:sz w:val="20"/>
            <w:szCs w:val="20"/>
            <w:lang w:val="en-GB"/>
          </w:rPr>
          <w:t>fore starting a LION allocation:</w:t>
        </w:r>
      </w:ins>
    </w:p>
    <w:p w14:paraId="0E542D65" w14:textId="77777777" w:rsidR="00F72300" w:rsidRPr="00882C4B" w:rsidRDefault="00F72300" w:rsidP="00F72300">
      <w:pPr>
        <w:pStyle w:val="NormalWeb"/>
        <w:spacing w:before="0" w:beforeAutospacing="0" w:after="0" w:afterAutospacing="0"/>
        <w:rPr>
          <w:ins w:id="274" w:author="Microsoft Office User" w:date="2017-08-31T16:03:00Z"/>
          <w:rFonts w:ascii="Arial" w:hAnsi="Arial" w:cs="Arial"/>
          <w:color w:val="595959" w:themeColor="text1" w:themeTint="A6"/>
          <w:sz w:val="20"/>
          <w:szCs w:val="20"/>
          <w:lang w:val="en-GB"/>
        </w:rPr>
      </w:pPr>
    </w:p>
    <w:p w14:paraId="7F050ECE" w14:textId="77777777" w:rsidR="001F6E08" w:rsidRPr="00B91945" w:rsidRDefault="001F6E08" w:rsidP="001F6E08">
      <w:pPr>
        <w:pStyle w:val="BodyText"/>
        <w:numPr>
          <w:ilvl w:val="0"/>
          <w:numId w:val="23"/>
        </w:numPr>
        <w:rPr>
          <w:ins w:id="275" w:author="Microsoft Office User" w:date="2017-09-13T12:51:00Z"/>
          <w:rFonts w:cs="Arial"/>
          <w:szCs w:val="20"/>
        </w:rPr>
      </w:pPr>
      <w:ins w:id="276" w:author="Microsoft Office User" w:date="2017-09-13T12:51:00Z">
        <w:r>
          <w:rPr>
            <w:rFonts w:cs="Arial"/>
            <w:color w:val="595959" w:themeColor="text1" w:themeTint="A6"/>
            <w:szCs w:val="20"/>
          </w:rPr>
          <w:t xml:space="preserve">Review and follow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4E5E3B88" w14:textId="77777777" w:rsidR="00F72300" w:rsidRPr="007D4853" w:rsidRDefault="00F72300" w:rsidP="00F72300">
      <w:pPr>
        <w:pStyle w:val="NormalWeb"/>
        <w:numPr>
          <w:ilvl w:val="0"/>
          <w:numId w:val="23"/>
        </w:numPr>
        <w:spacing w:before="0" w:beforeAutospacing="0" w:after="0" w:afterAutospacing="0"/>
        <w:rPr>
          <w:ins w:id="277" w:author="Microsoft Office User" w:date="2017-08-31T16:03:00Z"/>
          <w:rFonts w:ascii="Arial" w:hAnsi="Arial" w:cs="Arial"/>
          <w:color w:val="595959" w:themeColor="text1" w:themeTint="A6"/>
          <w:sz w:val="20"/>
          <w:szCs w:val="20"/>
          <w:lang w:val="en-GB"/>
        </w:rPr>
      </w:pPr>
      <w:ins w:id="278" w:author="Microsoft Office User" w:date="2017-08-31T16:03:00Z">
        <w:r>
          <w:rPr>
            <w:rFonts w:ascii="Arial" w:hAnsi="Arial" w:cs="Arial"/>
            <w:color w:val="595959" w:themeColor="text1" w:themeTint="A6"/>
            <w:sz w:val="20"/>
            <w:szCs w:val="20"/>
            <w:lang w:val="en-GB"/>
          </w:rPr>
          <w:t xml:space="preserve">Validate the </w:t>
        </w:r>
        <w:proofErr w:type="spellStart"/>
        <w:r>
          <w:rPr>
            <w:rFonts w:ascii="Arial" w:hAnsi="Arial" w:cs="Arial"/>
            <w:color w:val="595959" w:themeColor="text1" w:themeTint="A6"/>
            <w:sz w:val="20"/>
            <w:szCs w:val="20"/>
            <w:lang w:val="en-GB"/>
          </w:rPr>
          <w:t>vfiler</w:t>
        </w:r>
        <w:proofErr w:type="spellEnd"/>
        <w:r>
          <w:rPr>
            <w:rFonts w:ascii="Arial" w:hAnsi="Arial" w:cs="Arial"/>
            <w:color w:val="595959" w:themeColor="text1" w:themeTint="A6"/>
            <w:sz w:val="20"/>
            <w:szCs w:val="20"/>
            <w:lang w:val="en-GB"/>
          </w:rPr>
          <w:t xml:space="preserve"> details:</w:t>
        </w:r>
      </w:ins>
    </w:p>
    <w:p w14:paraId="101EA0F5" w14:textId="77777777" w:rsidR="00F72300" w:rsidRDefault="00F72300" w:rsidP="001F6E08">
      <w:pPr>
        <w:pStyle w:val="BodyText"/>
        <w:numPr>
          <w:ilvl w:val="0"/>
          <w:numId w:val="50"/>
        </w:numPr>
        <w:rPr>
          <w:ins w:id="279" w:author="Microsoft Office User" w:date="2017-08-31T16:03:00Z"/>
          <w:rFonts w:cs="Arial"/>
          <w:szCs w:val="20"/>
        </w:rPr>
      </w:pPr>
      <w:ins w:id="280" w:author="Microsoft Office User" w:date="2017-08-31T16:03:00Z">
        <w:r w:rsidRPr="00882C4B">
          <w:rPr>
            <w:rFonts w:cs="Arial"/>
            <w:color w:val="595959" w:themeColor="text1" w:themeTint="A6"/>
            <w:szCs w:val="20"/>
          </w:rPr>
          <w:t xml:space="preserve">If </w:t>
        </w:r>
        <w:r>
          <w:rPr>
            <w:rFonts w:cs="Arial"/>
            <w:color w:val="595959" w:themeColor="text1" w:themeTint="A6"/>
            <w:szCs w:val="20"/>
          </w:rPr>
          <w:t xml:space="preserve">this requires a new </w:t>
        </w:r>
        <w:proofErr w:type="spellStart"/>
        <w:r>
          <w:rPr>
            <w:rFonts w:cs="Arial"/>
            <w:color w:val="595959" w:themeColor="text1" w:themeTint="A6"/>
            <w:szCs w:val="20"/>
          </w:rPr>
          <w:t>vfiler</w:t>
        </w:r>
        <w:proofErr w:type="spellEnd"/>
        <w:r>
          <w:rPr>
            <w:rFonts w:cs="Arial"/>
            <w:color w:val="595959" w:themeColor="text1" w:themeTint="A6"/>
            <w:szCs w:val="20"/>
          </w:rPr>
          <w:t xml:space="preserve"> then, </w:t>
        </w:r>
        <w:r w:rsidRPr="008F0206">
          <w:rPr>
            <w:rFonts w:cs="Arial"/>
            <w:szCs w:val="20"/>
            <w:lang w:val="en-US"/>
          </w:rPr>
          <w:t>Complete the</w:t>
        </w:r>
        <w:r w:rsidRPr="008F0206">
          <w:rPr>
            <w:rFonts w:cs="Arial"/>
            <w:szCs w:val="20"/>
          </w:rPr>
          <w:t xml:space="preserve"> </w:t>
        </w:r>
        <w:r>
          <w:fldChar w:fldCharType="begin"/>
        </w:r>
        <w:r>
          <w:instrText xml:space="preserve"> HYPERLINK \l "_Prerequisites_when_creating" </w:instrText>
        </w:r>
      </w:ins>
      <w:ins w:id="281" w:author="Microsoft Office User" w:date="2017-08-31T16:03:00Z">
        <w:r>
          <w:fldChar w:fldCharType="separate"/>
        </w:r>
        <w:r w:rsidRPr="008F0206">
          <w:rPr>
            <w:rStyle w:val="Hyperlink"/>
            <w:rFonts w:cs="Arial"/>
            <w:szCs w:val="20"/>
          </w:rPr>
          <w:t>prerequisites</w:t>
        </w:r>
        <w:r>
          <w:rPr>
            <w:rStyle w:val="Hyperlink"/>
            <w:rFonts w:cs="Arial"/>
            <w:szCs w:val="20"/>
          </w:rPr>
          <w:fldChar w:fldCharType="end"/>
        </w:r>
        <w:r w:rsidRPr="008F0206">
          <w:rPr>
            <w:rFonts w:cs="Arial"/>
            <w:szCs w:val="20"/>
          </w:rPr>
          <w:t xml:space="preserve"> and </w:t>
        </w:r>
        <w:r>
          <w:fldChar w:fldCharType="begin"/>
        </w:r>
        <w:r>
          <w:instrText xml:space="preserve"> HYPERLINK \l "_Requesting_a_new" </w:instrText>
        </w:r>
      </w:ins>
      <w:ins w:id="282" w:author="Microsoft Office User" w:date="2017-08-31T16:03:00Z">
        <w:r>
          <w:fldChar w:fldCharType="separate"/>
        </w:r>
        <w:r w:rsidRPr="008F0206">
          <w:rPr>
            <w:rStyle w:val="Hyperlink"/>
            <w:rFonts w:cs="Arial"/>
            <w:szCs w:val="20"/>
          </w:rPr>
          <w:t>IP request</w:t>
        </w:r>
        <w:r>
          <w:rPr>
            <w:rStyle w:val="Hyperlink"/>
            <w:rFonts w:cs="Arial"/>
            <w:szCs w:val="20"/>
          </w:rPr>
          <w:fldChar w:fldCharType="end"/>
        </w:r>
        <w:r w:rsidRPr="008F0206">
          <w:rPr>
            <w:rFonts w:cs="Arial"/>
            <w:szCs w:val="20"/>
          </w:rPr>
          <w:t xml:space="preserve"> as documented</w:t>
        </w:r>
        <w:r>
          <w:rPr>
            <w:rFonts w:cs="Arial"/>
            <w:szCs w:val="20"/>
          </w:rPr>
          <w:t xml:space="preserve"> to obtain a </w:t>
        </w:r>
        <w:proofErr w:type="spellStart"/>
        <w:r>
          <w:rPr>
            <w:rFonts w:cs="Arial"/>
            <w:szCs w:val="20"/>
          </w:rPr>
          <w:t>vfiler</w:t>
        </w:r>
        <w:proofErr w:type="spellEnd"/>
        <w:r>
          <w:rPr>
            <w:rFonts w:cs="Arial"/>
            <w:szCs w:val="20"/>
          </w:rPr>
          <w:t xml:space="preserve"> name and (IP, DNS, </w:t>
        </w:r>
        <w:proofErr w:type="spellStart"/>
        <w:r>
          <w:rPr>
            <w:rFonts w:cs="Arial"/>
            <w:szCs w:val="20"/>
          </w:rPr>
          <w:t>Vlan</w:t>
        </w:r>
        <w:proofErr w:type="spellEnd"/>
        <w:r>
          <w:rPr>
            <w:rFonts w:cs="Arial"/>
            <w:szCs w:val="20"/>
          </w:rPr>
          <w:t>) network details.</w:t>
        </w:r>
      </w:ins>
    </w:p>
    <w:p w14:paraId="02119499" w14:textId="77777777" w:rsidR="00F72300" w:rsidRPr="00B91945" w:rsidRDefault="00F72300" w:rsidP="001F6E08">
      <w:pPr>
        <w:pStyle w:val="BodyText"/>
        <w:numPr>
          <w:ilvl w:val="0"/>
          <w:numId w:val="50"/>
        </w:numPr>
        <w:rPr>
          <w:ins w:id="283" w:author="Microsoft Office User" w:date="2017-08-31T16:03:00Z"/>
          <w:rFonts w:cs="Arial"/>
          <w:b/>
          <w:szCs w:val="20"/>
        </w:rPr>
      </w:pPr>
      <w:ins w:id="284" w:author="Microsoft Office User" w:date="2017-08-31T16:03:00Z">
        <w:r>
          <w:rPr>
            <w:rFonts w:cs="Arial"/>
            <w:color w:val="595959" w:themeColor="text1" w:themeTint="A6"/>
            <w:szCs w:val="20"/>
          </w:rPr>
          <w:t xml:space="preserve">If the request is to add space to existing </w:t>
        </w:r>
        <w:proofErr w:type="spellStart"/>
        <w:proofErr w:type="gramStart"/>
        <w:r>
          <w:rPr>
            <w:rFonts w:cs="Arial"/>
            <w:color w:val="595959" w:themeColor="text1" w:themeTint="A6"/>
            <w:szCs w:val="20"/>
          </w:rPr>
          <w:t>vfiler</w:t>
        </w:r>
        <w:proofErr w:type="spellEnd"/>
        <w:r>
          <w:rPr>
            <w:rFonts w:cs="Arial"/>
            <w:color w:val="595959" w:themeColor="text1" w:themeTint="A6"/>
            <w:szCs w:val="20"/>
          </w:rPr>
          <w:t xml:space="preserve"> ,</w:t>
        </w:r>
        <w:proofErr w:type="gramEnd"/>
        <w:r>
          <w:rPr>
            <w:rFonts w:cs="Arial"/>
            <w:color w:val="595959" w:themeColor="text1" w:themeTint="A6"/>
            <w:szCs w:val="20"/>
          </w:rPr>
          <w:t xml:space="preserve"> make sure you have the </w:t>
        </w:r>
        <w:proofErr w:type="spellStart"/>
        <w:r>
          <w:rPr>
            <w:rFonts w:cs="Arial"/>
            <w:color w:val="595959" w:themeColor="text1" w:themeTint="A6"/>
            <w:szCs w:val="20"/>
          </w:rPr>
          <w:t>vfiler</w:t>
        </w:r>
        <w:proofErr w:type="spellEnd"/>
        <w:r>
          <w:rPr>
            <w:rFonts w:cs="Arial"/>
            <w:color w:val="595959" w:themeColor="text1" w:themeTint="A6"/>
            <w:szCs w:val="20"/>
          </w:rPr>
          <w:t xml:space="preserve"> details. </w:t>
        </w:r>
        <w:r w:rsidRPr="00B91945">
          <w:rPr>
            <w:rFonts w:cs="Arial"/>
            <w:b/>
            <w:color w:val="595959" w:themeColor="text1" w:themeTint="A6"/>
            <w:szCs w:val="20"/>
          </w:rPr>
          <w:t xml:space="preserve">DO NOT COMBINE DIFFERENT BU VOLUMES in SAME VFILER. </w:t>
        </w:r>
      </w:ins>
    </w:p>
    <w:p w14:paraId="777E70E5" w14:textId="77777777" w:rsidR="00F72300" w:rsidRPr="00882C4B" w:rsidRDefault="00F72300" w:rsidP="00F72300">
      <w:pPr>
        <w:pStyle w:val="NormalWeb"/>
        <w:spacing w:before="0" w:beforeAutospacing="0" w:after="0" w:afterAutospacing="0"/>
        <w:ind w:left="720"/>
        <w:rPr>
          <w:ins w:id="285" w:author="Microsoft Office User" w:date="2017-08-31T16:03:00Z"/>
          <w:rFonts w:ascii="Arial" w:hAnsi="Arial" w:cs="Arial"/>
          <w:color w:val="595959" w:themeColor="text1" w:themeTint="A6"/>
          <w:sz w:val="20"/>
          <w:szCs w:val="20"/>
          <w:lang w:val="en-GB"/>
        </w:rPr>
      </w:pPr>
    </w:p>
    <w:p w14:paraId="48BDEDB1" w14:textId="77777777" w:rsidR="00F72300" w:rsidRPr="00882C4B" w:rsidRDefault="00F72300" w:rsidP="00F72300">
      <w:pPr>
        <w:pStyle w:val="NormalWeb"/>
        <w:numPr>
          <w:ilvl w:val="0"/>
          <w:numId w:val="23"/>
        </w:numPr>
        <w:spacing w:before="0" w:beforeAutospacing="0" w:after="0" w:afterAutospacing="0"/>
        <w:rPr>
          <w:ins w:id="286" w:author="Microsoft Office User" w:date="2017-08-31T16:03:00Z"/>
          <w:rFonts w:ascii="Arial" w:hAnsi="Arial" w:cs="Arial"/>
          <w:color w:val="595959" w:themeColor="text1" w:themeTint="A6"/>
          <w:sz w:val="20"/>
          <w:szCs w:val="20"/>
          <w:lang w:val="en-GB"/>
        </w:rPr>
      </w:pPr>
      <w:ins w:id="287" w:author="Microsoft Office User" w:date="2017-08-31T16:03:00Z">
        <w:r w:rsidRPr="00882C4B">
          <w:rPr>
            <w:rFonts w:ascii="Arial" w:hAnsi="Arial" w:cs="Arial"/>
            <w:color w:val="595959" w:themeColor="text1" w:themeTint="A6"/>
            <w:sz w:val="20"/>
            <w:szCs w:val="20"/>
            <w:lang w:val="en-GB"/>
          </w:rPr>
          <w:t xml:space="preserve">Check </w:t>
        </w:r>
        <w:r>
          <w:rPr>
            <w:rFonts w:ascii="Arial" w:hAnsi="Arial" w:cs="Arial"/>
            <w:color w:val="595959" w:themeColor="text1" w:themeTint="A6"/>
            <w:sz w:val="20"/>
            <w:szCs w:val="20"/>
            <w:lang w:val="en-GB"/>
          </w:rPr>
          <w:t>if the request is for</w:t>
        </w:r>
        <w:r w:rsidRPr="00882C4B">
          <w:rPr>
            <w:rFonts w:ascii="Arial" w:hAnsi="Arial" w:cs="Arial"/>
            <w:color w:val="595959" w:themeColor="text1" w:themeTint="A6"/>
            <w:sz w:val="20"/>
            <w:szCs w:val="20"/>
            <w:lang w:val="en-GB"/>
          </w:rPr>
          <w:t xml:space="preserve"> CIS or CPS</w:t>
        </w:r>
        <w:r>
          <w:rPr>
            <w:rFonts w:ascii="Arial" w:hAnsi="Arial" w:cs="Arial"/>
            <w:color w:val="595959" w:themeColor="text1" w:themeTint="A6"/>
            <w:sz w:val="20"/>
            <w:szCs w:val="20"/>
            <w:lang w:val="en-GB"/>
          </w:rPr>
          <w:t xml:space="preserve"> environment</w:t>
        </w:r>
        <w:r w:rsidRPr="00882C4B">
          <w:rPr>
            <w:rFonts w:ascii="Arial" w:hAnsi="Arial" w:cs="Arial"/>
            <w:color w:val="595959" w:themeColor="text1" w:themeTint="A6"/>
            <w:sz w:val="20"/>
            <w:szCs w:val="20"/>
            <w:lang w:val="en-GB"/>
          </w:rPr>
          <w:t>.</w:t>
        </w:r>
      </w:ins>
    </w:p>
    <w:p w14:paraId="39546A74" w14:textId="77777777" w:rsidR="00F72300" w:rsidRPr="00882C4B" w:rsidRDefault="00F72300" w:rsidP="00F72300">
      <w:pPr>
        <w:pStyle w:val="NormalWeb"/>
        <w:spacing w:before="0" w:beforeAutospacing="0" w:after="0" w:afterAutospacing="0"/>
        <w:rPr>
          <w:ins w:id="288" w:author="Microsoft Office User" w:date="2017-08-31T16:03:00Z"/>
          <w:rFonts w:ascii="Arial" w:hAnsi="Arial" w:cs="Arial"/>
          <w:color w:val="595959" w:themeColor="text1" w:themeTint="A6"/>
          <w:sz w:val="20"/>
          <w:szCs w:val="20"/>
          <w:lang w:val="en-GB"/>
        </w:rPr>
      </w:pPr>
    </w:p>
    <w:p w14:paraId="7684C518" w14:textId="77777777" w:rsidR="00F72300" w:rsidRPr="00882C4B" w:rsidRDefault="00F72300" w:rsidP="00F72300">
      <w:pPr>
        <w:pStyle w:val="NormalWeb"/>
        <w:numPr>
          <w:ilvl w:val="0"/>
          <w:numId w:val="20"/>
        </w:numPr>
        <w:spacing w:before="0" w:beforeAutospacing="0" w:after="0" w:afterAutospacing="0"/>
        <w:rPr>
          <w:ins w:id="289" w:author="Microsoft Office User" w:date="2017-08-31T16:03:00Z"/>
          <w:rFonts w:ascii="Arial" w:hAnsi="Arial" w:cs="Arial"/>
          <w:color w:val="595959" w:themeColor="text1" w:themeTint="A6"/>
          <w:sz w:val="20"/>
          <w:szCs w:val="20"/>
          <w:lang w:val="en-GB"/>
        </w:rPr>
      </w:pPr>
      <w:ins w:id="290" w:author="Microsoft Office User" w:date="2017-08-31T16:03:00Z">
        <w:r w:rsidRPr="00882C4B">
          <w:rPr>
            <w:rFonts w:ascii="Arial" w:hAnsi="Arial" w:cs="Arial"/>
            <w:color w:val="595959" w:themeColor="text1" w:themeTint="A6"/>
            <w:sz w:val="20"/>
            <w:szCs w:val="20"/>
            <w:lang w:val="en-GB"/>
          </w:rPr>
          <w:t>As per standards three volumes need to be c</w:t>
        </w:r>
        <w:r>
          <w:rPr>
            <w:rFonts w:ascii="Arial" w:hAnsi="Arial" w:cs="Arial"/>
            <w:color w:val="595959" w:themeColor="text1" w:themeTint="A6"/>
            <w:sz w:val="20"/>
            <w:szCs w:val="20"/>
            <w:lang w:val="en-GB"/>
          </w:rPr>
          <w:t>reated n01, s01 and s01oraadmin.</w:t>
        </w:r>
        <w:r w:rsidRPr="00882C4B">
          <w:rPr>
            <w:rFonts w:ascii="Arial" w:hAnsi="Arial" w:cs="Arial"/>
            <w:color w:val="595959" w:themeColor="text1" w:themeTint="A6"/>
            <w:sz w:val="20"/>
            <w:szCs w:val="20"/>
            <w:lang w:val="en-GB"/>
          </w:rPr>
          <w:t xml:space="preserve"> check if all these 3 volumes </w:t>
        </w:r>
        <w:r>
          <w:rPr>
            <w:rFonts w:ascii="Arial" w:hAnsi="Arial" w:cs="Arial"/>
            <w:color w:val="595959" w:themeColor="text1" w:themeTint="A6"/>
            <w:sz w:val="20"/>
            <w:szCs w:val="20"/>
            <w:lang w:val="en-GB"/>
          </w:rPr>
          <w:t xml:space="preserve">are specified in the request with relevant </w:t>
        </w:r>
        <w:proofErr w:type="spellStart"/>
        <w:r>
          <w:rPr>
            <w:rFonts w:ascii="Arial" w:hAnsi="Arial" w:cs="Arial"/>
            <w:color w:val="595959" w:themeColor="text1" w:themeTint="A6"/>
            <w:sz w:val="20"/>
            <w:szCs w:val="20"/>
            <w:lang w:val="en-GB"/>
          </w:rPr>
          <w:t>qtrees</w:t>
        </w:r>
        <w:proofErr w:type="spellEnd"/>
        <w:r>
          <w:rPr>
            <w:rFonts w:ascii="Arial" w:hAnsi="Arial" w:cs="Arial"/>
            <w:color w:val="595959" w:themeColor="text1" w:themeTint="A6"/>
            <w:sz w:val="20"/>
            <w:szCs w:val="20"/>
            <w:lang w:val="en-GB"/>
          </w:rPr>
          <w:t>.</w:t>
        </w:r>
      </w:ins>
    </w:p>
    <w:p w14:paraId="5E8A2B91" w14:textId="77777777" w:rsidR="00F72300" w:rsidRPr="007D4853" w:rsidRDefault="00F72300" w:rsidP="00F72300">
      <w:pPr>
        <w:ind w:left="360"/>
        <w:rPr>
          <w:ins w:id="291" w:author="Microsoft Office User" w:date="2017-08-31T16:03:00Z"/>
          <w:rFonts w:cs="Arial"/>
          <w:color w:val="595959" w:themeColor="text1" w:themeTint="A6"/>
          <w:szCs w:val="20"/>
        </w:rPr>
      </w:pPr>
    </w:p>
    <w:p w14:paraId="75B651A2" w14:textId="77777777" w:rsidR="00F72300" w:rsidRPr="00882C4B" w:rsidRDefault="00F72300" w:rsidP="00F72300">
      <w:pPr>
        <w:pStyle w:val="NormalWeb"/>
        <w:numPr>
          <w:ilvl w:val="0"/>
          <w:numId w:val="20"/>
        </w:numPr>
        <w:spacing w:before="0" w:beforeAutospacing="0" w:after="0" w:afterAutospacing="0"/>
        <w:rPr>
          <w:ins w:id="292" w:author="Microsoft Office User" w:date="2017-08-31T16:03:00Z"/>
          <w:rFonts w:ascii="Arial" w:hAnsi="Arial" w:cs="Arial"/>
          <w:color w:val="595959" w:themeColor="text1" w:themeTint="A6"/>
          <w:sz w:val="20"/>
          <w:szCs w:val="20"/>
          <w:lang w:val="en-GB"/>
        </w:rPr>
      </w:pPr>
      <w:ins w:id="293" w:author="Microsoft Office User" w:date="2017-08-31T16:03:00Z">
        <w:r>
          <w:rPr>
            <w:rFonts w:ascii="Arial" w:hAnsi="Arial" w:cs="Arial"/>
            <w:color w:val="595959" w:themeColor="text1" w:themeTint="A6"/>
            <w:sz w:val="20"/>
            <w:szCs w:val="20"/>
            <w:lang w:val="en-GB"/>
          </w:rPr>
          <w:t xml:space="preserve">Check you have information about hosts that need the volume exported </w:t>
        </w:r>
        <w:r w:rsidRPr="00882C4B">
          <w:rPr>
            <w:rFonts w:ascii="Arial" w:hAnsi="Arial" w:cs="Arial"/>
            <w:color w:val="595959" w:themeColor="text1" w:themeTint="A6"/>
            <w:sz w:val="20"/>
            <w:szCs w:val="20"/>
            <w:lang w:val="en-GB"/>
          </w:rPr>
          <w:t>and their FQDN/domain names are correct.</w:t>
        </w:r>
      </w:ins>
    </w:p>
    <w:p w14:paraId="6E66ACA2" w14:textId="77777777" w:rsidR="00F72300" w:rsidRPr="00882C4B" w:rsidRDefault="00F72300" w:rsidP="00F72300">
      <w:pPr>
        <w:pStyle w:val="NormalWeb"/>
        <w:spacing w:before="0" w:beforeAutospacing="0" w:after="0" w:afterAutospacing="0"/>
        <w:ind w:left="720"/>
        <w:rPr>
          <w:ins w:id="294" w:author="Microsoft Office User" w:date="2017-08-31T16:03:00Z"/>
          <w:rFonts w:ascii="Arial" w:hAnsi="Arial" w:cs="Arial"/>
          <w:color w:val="595959" w:themeColor="text1" w:themeTint="A6"/>
          <w:sz w:val="20"/>
          <w:szCs w:val="20"/>
          <w:lang w:val="en-GB"/>
        </w:rPr>
      </w:pPr>
    </w:p>
    <w:p w14:paraId="63BEC76B" w14:textId="6679D428" w:rsidR="00F72300" w:rsidRPr="001F6E08" w:rsidRDefault="00F72300" w:rsidP="00445711">
      <w:pPr>
        <w:pStyle w:val="NormalWeb"/>
        <w:numPr>
          <w:ilvl w:val="0"/>
          <w:numId w:val="20"/>
        </w:numPr>
        <w:spacing w:before="0" w:beforeAutospacing="0" w:after="0" w:afterAutospacing="0"/>
        <w:rPr>
          <w:ins w:id="295" w:author="Microsoft Office User" w:date="2017-08-31T16:05:00Z"/>
          <w:rFonts w:ascii="Arial" w:hAnsi="Arial" w:cs="Arial"/>
          <w:color w:val="595959" w:themeColor="text1" w:themeTint="A6"/>
          <w:sz w:val="20"/>
          <w:szCs w:val="20"/>
          <w:lang w:val="en-GB"/>
          <w:rPrChange w:id="296" w:author="Microsoft Office User" w:date="2017-09-13T12:51:00Z">
            <w:rPr>
              <w:ins w:id="297" w:author="Microsoft Office User" w:date="2017-08-31T16:05:00Z"/>
            </w:rPr>
          </w:rPrChange>
        </w:rPr>
        <w:pPrChange w:id="298" w:author="Microsoft Office User" w:date="2017-09-13T12:51:00Z">
          <w:pPr>
            <w:pStyle w:val="BodyText"/>
          </w:pPr>
        </w:pPrChange>
      </w:pPr>
      <w:ins w:id="299" w:author="Microsoft Office User" w:date="2017-08-31T16:03:00Z">
        <w:r w:rsidRPr="00882C4B">
          <w:rPr>
            <w:rFonts w:ascii="Arial" w:hAnsi="Arial" w:cs="Arial"/>
            <w:color w:val="595959" w:themeColor="text1" w:themeTint="A6"/>
            <w:sz w:val="20"/>
            <w:szCs w:val="20"/>
            <w:lang w:val="en-GB"/>
          </w:rPr>
          <w:t xml:space="preserve">Check if retention period has been </w:t>
        </w:r>
        <w:r>
          <w:rPr>
            <w:rFonts w:ascii="Arial" w:hAnsi="Arial" w:cs="Arial"/>
            <w:color w:val="595959" w:themeColor="text1" w:themeTint="A6"/>
            <w:sz w:val="20"/>
            <w:szCs w:val="20"/>
            <w:lang w:val="en-GB"/>
          </w:rPr>
          <w:t>specified</w:t>
        </w:r>
        <w:r w:rsidRPr="00882C4B">
          <w:rPr>
            <w:rFonts w:ascii="Arial" w:hAnsi="Arial" w:cs="Arial"/>
            <w:color w:val="595959" w:themeColor="text1" w:themeTint="A6"/>
            <w:sz w:val="20"/>
            <w:szCs w:val="20"/>
            <w:lang w:val="en-GB"/>
          </w:rPr>
          <w:t xml:space="preserve"> for the snap volumes.</w:t>
        </w:r>
      </w:ins>
    </w:p>
    <w:p w14:paraId="772C0CE7" w14:textId="77777777" w:rsidR="00445711" w:rsidRPr="00F72300" w:rsidRDefault="00445711" w:rsidP="00445711">
      <w:pPr>
        <w:pStyle w:val="BodyText"/>
        <w:rPr>
          <w:rFonts w:eastAsia="Times New Roman" w:cs="Arial"/>
          <w:color w:val="595959" w:themeColor="text1" w:themeTint="A6"/>
          <w:szCs w:val="20"/>
          <w:lang w:eastAsia="en-US"/>
          <w:rPrChange w:id="300" w:author="Microsoft Office User" w:date="2017-08-31T16:05:00Z">
            <w:rPr>
              <w:rFonts w:cs="Arial"/>
              <w:bCs/>
              <w:iCs/>
              <w:sz w:val="16"/>
              <w:szCs w:val="16"/>
              <w:lang w:val="en-US"/>
            </w:rPr>
          </w:rPrChange>
        </w:rPr>
      </w:pPr>
      <w:r w:rsidRPr="00F72300">
        <w:rPr>
          <w:rFonts w:eastAsia="Times New Roman" w:cs="Arial"/>
          <w:color w:val="595959" w:themeColor="text1" w:themeTint="A6"/>
          <w:szCs w:val="20"/>
          <w:lang w:eastAsia="en-US"/>
          <w:rPrChange w:id="301" w:author="Microsoft Office User" w:date="2017-08-31T16:05:00Z">
            <w:rPr>
              <w:rFonts w:cs="Arial"/>
              <w:bCs/>
              <w:iCs/>
              <w:sz w:val="16"/>
              <w:szCs w:val="16"/>
              <w:lang w:val="en-US"/>
            </w:rPr>
          </w:rPrChange>
        </w:rPr>
        <w:t>At the time of writing this PCM the WFA workflow is still under testing. Follow the steps outlined in the document</w:t>
      </w:r>
      <w:r>
        <w:rPr>
          <w:rFonts w:cs="Arial"/>
          <w:bCs/>
          <w:iCs/>
          <w:sz w:val="16"/>
          <w:szCs w:val="16"/>
          <w:lang w:val="en-US"/>
        </w:rPr>
        <w:t xml:space="preserve"> </w:t>
      </w:r>
      <w:r w:rsidR="008001AF" w:rsidRPr="00F72300">
        <w:rPr>
          <w:rStyle w:val="Hyperlink"/>
          <w:rFonts w:eastAsia="Times New Roman" w:cs="Arial"/>
          <w:szCs w:val="20"/>
          <w:lang w:val="en-US" w:eastAsia="en-US"/>
          <w:rPrChange w:id="302" w:author="Microsoft Office User" w:date="2017-08-31T16:05:00Z">
            <w:rPr/>
          </w:rPrChange>
        </w:rPr>
        <w:fldChar w:fldCharType="begin"/>
      </w:r>
      <w:r w:rsidR="008001AF" w:rsidRPr="00F72300">
        <w:rPr>
          <w:rStyle w:val="Hyperlink"/>
          <w:rFonts w:eastAsia="Times New Roman" w:cs="Arial"/>
          <w:szCs w:val="20"/>
          <w:lang w:val="en-US" w:eastAsia="en-US"/>
          <w:rPrChange w:id="303" w:author="Microsoft Office User" w:date="2017-08-31T16:05:00Z">
            <w:rPr/>
          </w:rPrChange>
        </w:rPr>
        <w:instrText xml:space="preserve"> HYPERLINK "https://theshare.thomsonreuters.com/sites/DCO_Storage/_layouts/WordViewer.aspx?id=/sites/DCO_Storage/Unified%20Storage%20DE%20Documents/NETAPP/Ontap%20CDOT%20Standards/Oracle%20on%20NetApp%20cDOT%20-%20Deployment%20Guidelines.docx&amp;Source=https%3A%25" </w:instrText>
      </w:r>
      <w:r w:rsidR="008001AF" w:rsidRPr="00F72300">
        <w:rPr>
          <w:rStyle w:val="Hyperlink"/>
          <w:rFonts w:eastAsia="Times New Roman" w:cs="Arial"/>
          <w:szCs w:val="20"/>
          <w:lang w:val="en-US" w:eastAsia="en-US"/>
          <w:rPrChange w:id="304" w:author="Microsoft Office User" w:date="2017-08-31T16:05:00Z">
            <w:rPr/>
          </w:rPrChange>
        </w:rPr>
        <w:fldChar w:fldCharType="separate"/>
      </w:r>
      <w:r w:rsidRPr="00F72300">
        <w:rPr>
          <w:rStyle w:val="Hyperlink"/>
          <w:rFonts w:eastAsia="Times New Roman" w:cs="Arial"/>
          <w:szCs w:val="20"/>
          <w:lang w:val="en-US" w:eastAsia="en-US"/>
          <w:rPrChange w:id="305" w:author="Microsoft Office User" w:date="2017-08-31T16:05:00Z">
            <w:rPr>
              <w:rStyle w:val="Hyperlink"/>
              <w:rFonts w:cs="Arial"/>
              <w:bCs/>
              <w:iCs/>
              <w:sz w:val="16"/>
              <w:szCs w:val="16"/>
              <w:lang w:val="en-US"/>
            </w:rPr>
          </w:rPrChange>
        </w:rPr>
        <w:t>here</w:t>
      </w:r>
      <w:r w:rsidR="008001AF" w:rsidRPr="00F72300">
        <w:rPr>
          <w:rStyle w:val="Hyperlink"/>
          <w:rFonts w:eastAsia="Times New Roman" w:cs="Arial"/>
          <w:szCs w:val="20"/>
          <w:lang w:val="en-US" w:eastAsia="en-US"/>
          <w:rPrChange w:id="306" w:author="Microsoft Office User" w:date="2017-08-31T16:05:00Z">
            <w:rPr>
              <w:rStyle w:val="Hyperlink"/>
              <w:rFonts w:cs="Arial"/>
              <w:bCs/>
              <w:iCs/>
              <w:sz w:val="16"/>
              <w:szCs w:val="16"/>
              <w:lang w:val="en-US"/>
            </w:rPr>
          </w:rPrChange>
        </w:rPr>
        <w:fldChar w:fldCharType="end"/>
      </w:r>
      <w:r w:rsidRPr="00F72300">
        <w:rPr>
          <w:rStyle w:val="Hyperlink"/>
          <w:rFonts w:eastAsia="Times New Roman"/>
          <w:szCs w:val="20"/>
          <w:lang w:eastAsia="en-US"/>
          <w:rPrChange w:id="307" w:author="Microsoft Office User" w:date="2017-08-31T16:05:00Z">
            <w:rPr>
              <w:rFonts w:cs="Arial"/>
              <w:bCs/>
              <w:iCs/>
              <w:sz w:val="16"/>
              <w:szCs w:val="16"/>
              <w:lang w:val="en-US"/>
            </w:rPr>
          </w:rPrChange>
        </w:rPr>
        <w:t>.</w:t>
      </w:r>
      <w:r>
        <w:rPr>
          <w:rFonts w:cs="Arial"/>
          <w:bCs/>
          <w:iCs/>
          <w:sz w:val="16"/>
          <w:szCs w:val="16"/>
          <w:lang w:val="en-US"/>
        </w:rPr>
        <w:t xml:space="preserve"> </w:t>
      </w:r>
      <w:r w:rsidRPr="00F72300">
        <w:rPr>
          <w:rFonts w:eastAsia="Times New Roman" w:cs="Arial"/>
          <w:color w:val="595959" w:themeColor="text1" w:themeTint="A6"/>
          <w:szCs w:val="20"/>
          <w:lang w:eastAsia="en-US"/>
          <w:rPrChange w:id="308" w:author="Microsoft Office User" w:date="2017-08-31T16:05:00Z">
            <w:rPr>
              <w:rFonts w:cs="Arial"/>
              <w:bCs/>
              <w:iCs/>
              <w:sz w:val="16"/>
              <w:szCs w:val="16"/>
              <w:lang w:val="en-US"/>
            </w:rPr>
          </w:rPrChange>
        </w:rPr>
        <w:t>Please ensure all the steps outlined in this document are followed diligently.</w:t>
      </w:r>
    </w:p>
    <w:p w14:paraId="6FF7EBBB" w14:textId="5259D83A" w:rsidR="00445711" w:rsidRPr="00F72300" w:rsidDel="001F6E08" w:rsidRDefault="00445711" w:rsidP="00445711">
      <w:pPr>
        <w:pStyle w:val="BodyText"/>
        <w:rPr>
          <w:del w:id="309" w:author="Microsoft Office User" w:date="2017-09-13T12:51:00Z"/>
          <w:rFonts w:eastAsia="Times New Roman" w:cs="Arial"/>
          <w:color w:val="595959" w:themeColor="text1" w:themeTint="A6"/>
          <w:szCs w:val="20"/>
          <w:lang w:eastAsia="en-US"/>
          <w:rPrChange w:id="310" w:author="Microsoft Office User" w:date="2017-08-31T16:05:00Z">
            <w:rPr>
              <w:del w:id="311" w:author="Microsoft Office User" w:date="2017-09-13T12:51:00Z"/>
              <w:sz w:val="16"/>
              <w:szCs w:val="16"/>
            </w:rPr>
          </w:rPrChange>
        </w:rPr>
      </w:pPr>
      <w:del w:id="312" w:author="Microsoft Office User" w:date="2017-09-13T12:51:00Z">
        <w:r w:rsidRPr="00F72300" w:rsidDel="001F6E08">
          <w:rPr>
            <w:rFonts w:eastAsia="Times New Roman" w:cs="Arial"/>
            <w:color w:val="595959" w:themeColor="text1" w:themeTint="A6"/>
            <w:szCs w:val="20"/>
            <w:lang w:eastAsia="en-US"/>
            <w:rPrChange w:id="313" w:author="Microsoft Office User" w:date="2017-08-31T16:05:00Z">
              <w:rPr>
                <w:sz w:val="16"/>
                <w:szCs w:val="16"/>
              </w:rPr>
            </w:rPrChange>
          </w:rPr>
          <w:lastRenderedPageBreak/>
          <w:delText>Complete the QA checklist to validate all configuration steps were completed.</w:delText>
        </w:r>
      </w:del>
    </w:p>
    <w:p w14:paraId="151B61D8" w14:textId="77777777" w:rsidR="00445711" w:rsidRDefault="00445711" w:rsidP="00445711">
      <w:pPr>
        <w:pStyle w:val="Heading3"/>
      </w:pPr>
      <w:bookmarkStart w:id="314" w:name="_Toc475023015"/>
      <w:bookmarkStart w:id="315" w:name="_Toc480543197"/>
      <w:r>
        <w:t>NFS (non-LION Storage Provisioning) on c-DOT:</w:t>
      </w:r>
      <w:bookmarkEnd w:id="314"/>
      <w:bookmarkEnd w:id="315"/>
    </w:p>
    <w:p w14:paraId="4ACED0A4" w14:textId="7B270D4C" w:rsidR="00445711" w:rsidRDefault="00445711" w:rsidP="00445711">
      <w:pPr>
        <w:pStyle w:val="BodyText"/>
        <w:rPr>
          <w:ins w:id="316" w:author="Microsoft Office User" w:date="2017-09-13T12:51:00Z"/>
        </w:rPr>
      </w:pPr>
      <w:r>
        <w:t>&lt;TBA in next release&gt;</w:t>
      </w:r>
    </w:p>
    <w:p w14:paraId="68C58659" w14:textId="77777777" w:rsidR="001F6E08" w:rsidRPr="00B91945" w:rsidRDefault="001F6E08" w:rsidP="001F6E08">
      <w:pPr>
        <w:pStyle w:val="BodyText"/>
        <w:rPr>
          <w:ins w:id="317" w:author="Microsoft Office User" w:date="2017-09-13T12:51:00Z"/>
          <w:rFonts w:cs="Arial"/>
          <w:szCs w:val="20"/>
        </w:rPr>
        <w:pPrChange w:id="318" w:author="Microsoft Office User" w:date="2017-09-13T12:51:00Z">
          <w:pPr>
            <w:pStyle w:val="BodyText"/>
            <w:ind w:firstLine="720"/>
          </w:pPr>
        </w:pPrChange>
      </w:pPr>
      <w:ins w:id="319" w:author="Microsoft Office User" w:date="2017-09-13T12:51:00Z">
        <w:r>
          <w:rPr>
            <w:rFonts w:cs="Arial"/>
            <w:color w:val="595959" w:themeColor="text1" w:themeTint="A6"/>
            <w:szCs w:val="20"/>
          </w:rPr>
          <w:t xml:space="preserve">Review and follow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5BC903CF" w14:textId="77777777" w:rsidR="001F6E08" w:rsidRPr="00445711" w:rsidRDefault="001F6E08" w:rsidP="00445711">
      <w:pPr>
        <w:pStyle w:val="BodyText"/>
      </w:pPr>
    </w:p>
    <w:p w14:paraId="56854727" w14:textId="77777777" w:rsidR="00445711" w:rsidRDefault="00445711" w:rsidP="00354CAD">
      <w:pPr>
        <w:pStyle w:val="Heading3"/>
      </w:pPr>
      <w:bookmarkStart w:id="320" w:name="_Toc475023016"/>
      <w:bookmarkStart w:id="321" w:name="_Toc480543198"/>
      <w:r>
        <w:t>ESX Storage Provisioning on c-DOT:</w:t>
      </w:r>
      <w:bookmarkEnd w:id="320"/>
      <w:bookmarkEnd w:id="321"/>
    </w:p>
    <w:p w14:paraId="52077909" w14:textId="77777777" w:rsidR="00445711" w:rsidRPr="00F91768" w:rsidRDefault="00445711" w:rsidP="00445711">
      <w:pPr>
        <w:rPr>
          <w:i/>
          <w:u w:val="single"/>
        </w:rPr>
      </w:pPr>
      <w:r w:rsidRPr="00F91768">
        <w:rPr>
          <w:i/>
          <w:u w:val="single"/>
        </w:rPr>
        <w:t>Pre-requisites:</w:t>
      </w:r>
    </w:p>
    <w:p w14:paraId="03BB2E42" w14:textId="77777777" w:rsidR="00445711" w:rsidRDefault="00445711" w:rsidP="00445711">
      <w:pPr>
        <w:pStyle w:val="NormalWeb"/>
        <w:spacing w:before="0" w:beforeAutospacing="0" w:after="0" w:afterAutospacing="0"/>
        <w:rPr>
          <w:rFonts w:ascii="Arial" w:hAnsi="Arial" w:cs="Arial"/>
          <w:szCs w:val="20"/>
          <w:lang w:val="en-GB"/>
        </w:rPr>
      </w:pPr>
    </w:p>
    <w:p w14:paraId="3EEA413D"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Below</w:t>
      </w:r>
      <w:r w:rsidRPr="00882C4B">
        <w:rPr>
          <w:rFonts w:ascii="Arial" w:hAnsi="Arial" w:cs="Arial"/>
          <w:color w:val="595959" w:themeColor="text1" w:themeTint="A6"/>
          <w:sz w:val="20"/>
          <w:szCs w:val="20"/>
          <w:lang w:val="en-GB"/>
        </w:rPr>
        <w:t xml:space="preserve"> pre-checks </w:t>
      </w:r>
      <w:r>
        <w:rPr>
          <w:rFonts w:ascii="Arial" w:hAnsi="Arial" w:cs="Arial"/>
          <w:color w:val="595959" w:themeColor="text1" w:themeTint="A6"/>
          <w:sz w:val="20"/>
          <w:szCs w:val="20"/>
          <w:lang w:val="en-GB"/>
        </w:rPr>
        <w:t xml:space="preserve">are </w:t>
      </w:r>
      <w:r w:rsidRPr="00882C4B">
        <w:rPr>
          <w:rFonts w:ascii="Arial" w:hAnsi="Arial" w:cs="Arial"/>
          <w:color w:val="595959" w:themeColor="text1" w:themeTint="A6"/>
          <w:sz w:val="20"/>
          <w:szCs w:val="20"/>
          <w:lang w:val="en-GB"/>
        </w:rPr>
        <w:t>required be</w:t>
      </w:r>
      <w:r>
        <w:rPr>
          <w:rFonts w:ascii="Arial" w:hAnsi="Arial" w:cs="Arial"/>
          <w:color w:val="595959" w:themeColor="text1" w:themeTint="A6"/>
          <w:sz w:val="20"/>
          <w:szCs w:val="20"/>
          <w:lang w:val="en-GB"/>
        </w:rPr>
        <w:t>fore starting a ESX allocation:</w:t>
      </w:r>
    </w:p>
    <w:p w14:paraId="3BD5A1E5" w14:textId="77777777" w:rsidR="00445711" w:rsidRPr="00882C4B"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7CBFE596" w14:textId="77777777" w:rsidR="001F6E08" w:rsidRPr="00B91945" w:rsidRDefault="001F6E08" w:rsidP="001F6E08">
      <w:pPr>
        <w:pStyle w:val="BodyText"/>
        <w:numPr>
          <w:ilvl w:val="0"/>
          <w:numId w:val="23"/>
        </w:numPr>
        <w:rPr>
          <w:ins w:id="322" w:author="Microsoft Office User" w:date="2017-09-13T12:51:00Z"/>
          <w:rFonts w:cs="Arial"/>
          <w:szCs w:val="20"/>
        </w:rPr>
      </w:pPr>
      <w:ins w:id="323" w:author="Microsoft Office User" w:date="2017-09-13T12:51:00Z">
        <w:r>
          <w:rPr>
            <w:rFonts w:cs="Arial"/>
            <w:color w:val="595959" w:themeColor="text1" w:themeTint="A6"/>
            <w:szCs w:val="20"/>
          </w:rPr>
          <w:t xml:space="preserve">Review and follow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0DB094C7" w14:textId="77777777" w:rsidR="00445711" w:rsidRPr="00A106D1"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sidRPr="00A106D1">
        <w:rPr>
          <w:rFonts w:ascii="Arial" w:hAnsi="Arial" w:cs="Arial"/>
          <w:color w:val="595959" w:themeColor="text1" w:themeTint="A6"/>
          <w:sz w:val="20"/>
          <w:szCs w:val="20"/>
          <w:lang w:val="en-GB"/>
        </w:rPr>
        <w:t>Complete the</w:t>
      </w:r>
      <w:r w:rsidRPr="00A106D1">
        <w:rPr>
          <w:rFonts w:ascii="Arial" w:hAnsi="Arial" w:cs="Arial"/>
          <w:sz w:val="20"/>
          <w:szCs w:val="20"/>
        </w:rPr>
        <w:t xml:space="preserve"> </w:t>
      </w:r>
      <w:hyperlink w:anchor="_Prerequisites_when_creating" w:history="1">
        <w:r w:rsidRPr="00A106D1">
          <w:rPr>
            <w:rStyle w:val="Hyperlink"/>
            <w:rFonts w:ascii="Arial" w:hAnsi="Arial" w:cs="Arial"/>
            <w:sz w:val="20"/>
            <w:szCs w:val="20"/>
          </w:rPr>
          <w:t>prerequisites</w:t>
        </w:r>
      </w:hyperlink>
      <w:r w:rsidRPr="00A106D1">
        <w:rPr>
          <w:rFonts w:ascii="Arial" w:hAnsi="Arial" w:cs="Arial"/>
          <w:sz w:val="20"/>
          <w:szCs w:val="20"/>
        </w:rPr>
        <w:t xml:space="preserve"> </w:t>
      </w:r>
      <w:r w:rsidRPr="00A106D1">
        <w:rPr>
          <w:rFonts w:ascii="Arial" w:hAnsi="Arial" w:cs="Arial"/>
          <w:color w:val="595959" w:themeColor="text1" w:themeTint="A6"/>
          <w:sz w:val="20"/>
          <w:szCs w:val="20"/>
          <w:lang w:val="en-GB"/>
        </w:rPr>
        <w:t>and</w:t>
      </w:r>
      <w:r w:rsidRPr="00A106D1">
        <w:rPr>
          <w:rFonts w:ascii="Arial" w:hAnsi="Arial" w:cs="Arial"/>
          <w:sz w:val="20"/>
          <w:szCs w:val="20"/>
        </w:rPr>
        <w:t xml:space="preserve"> </w:t>
      </w:r>
      <w:hyperlink w:anchor="_Requesting_a_new" w:history="1">
        <w:r w:rsidRPr="00A106D1">
          <w:rPr>
            <w:rStyle w:val="Hyperlink"/>
            <w:rFonts w:ascii="Arial" w:hAnsi="Arial" w:cs="Arial"/>
            <w:sz w:val="20"/>
            <w:szCs w:val="20"/>
          </w:rPr>
          <w:t>IP request</w:t>
        </w:r>
      </w:hyperlink>
      <w:r w:rsidRPr="00A106D1">
        <w:rPr>
          <w:rFonts w:ascii="Arial" w:hAnsi="Arial" w:cs="Arial"/>
          <w:sz w:val="20"/>
          <w:szCs w:val="20"/>
        </w:rPr>
        <w:t xml:space="preserve"> </w:t>
      </w:r>
      <w:r w:rsidRPr="00A106D1">
        <w:rPr>
          <w:rFonts w:ascii="Arial" w:hAnsi="Arial" w:cs="Arial"/>
          <w:color w:val="595959" w:themeColor="text1" w:themeTint="A6"/>
          <w:sz w:val="20"/>
          <w:szCs w:val="20"/>
          <w:lang w:val="en-GB"/>
        </w:rPr>
        <w:t xml:space="preserve">as documented to obtain a </w:t>
      </w:r>
      <w:proofErr w:type="spellStart"/>
      <w:r w:rsidRPr="00A106D1">
        <w:rPr>
          <w:rFonts w:ascii="Arial" w:hAnsi="Arial" w:cs="Arial"/>
          <w:color w:val="595959" w:themeColor="text1" w:themeTint="A6"/>
          <w:sz w:val="20"/>
          <w:szCs w:val="20"/>
          <w:lang w:val="en-GB"/>
        </w:rPr>
        <w:t>vfiler</w:t>
      </w:r>
      <w:proofErr w:type="spellEnd"/>
      <w:r w:rsidRPr="00A106D1">
        <w:rPr>
          <w:rFonts w:ascii="Arial" w:hAnsi="Arial" w:cs="Arial"/>
          <w:color w:val="595959" w:themeColor="text1" w:themeTint="A6"/>
          <w:sz w:val="20"/>
          <w:szCs w:val="20"/>
          <w:lang w:val="en-GB"/>
        </w:rPr>
        <w:t xml:space="preserve"> name and (IP, DNS, </w:t>
      </w:r>
      <w:proofErr w:type="spellStart"/>
      <w:r w:rsidRPr="00A106D1">
        <w:rPr>
          <w:rFonts w:ascii="Arial" w:hAnsi="Arial" w:cs="Arial"/>
          <w:color w:val="595959" w:themeColor="text1" w:themeTint="A6"/>
          <w:sz w:val="20"/>
          <w:szCs w:val="20"/>
          <w:lang w:val="en-GB"/>
        </w:rPr>
        <w:t>Vlan</w:t>
      </w:r>
      <w:proofErr w:type="spellEnd"/>
      <w:r w:rsidRPr="00A106D1">
        <w:rPr>
          <w:rFonts w:ascii="Arial" w:hAnsi="Arial" w:cs="Arial"/>
          <w:color w:val="595959" w:themeColor="text1" w:themeTint="A6"/>
          <w:sz w:val="20"/>
          <w:szCs w:val="20"/>
          <w:lang w:val="en-GB"/>
        </w:rPr>
        <w:t>) network details.</w:t>
      </w:r>
    </w:p>
    <w:p w14:paraId="4A484DD1"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52DE1541" w14:textId="77777777" w:rsidR="00445711" w:rsidRPr="00882C4B" w:rsidRDefault="00445711" w:rsidP="00445711">
      <w:pPr>
        <w:pStyle w:val="NormalWeb"/>
        <w:numPr>
          <w:ilvl w:val="0"/>
          <w:numId w:val="23"/>
        </w:numPr>
        <w:spacing w:before="0" w:beforeAutospacing="0" w:after="0" w:afterAutospacing="0"/>
        <w:rPr>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w:t>
      </w:r>
      <w:r>
        <w:rPr>
          <w:rFonts w:ascii="Arial" w:hAnsi="Arial" w:cs="Arial"/>
          <w:color w:val="595959" w:themeColor="text1" w:themeTint="A6"/>
          <w:sz w:val="20"/>
          <w:szCs w:val="20"/>
          <w:lang w:val="en-GB"/>
        </w:rPr>
        <w:t>if the request is for</w:t>
      </w:r>
      <w:r w:rsidRPr="00882C4B">
        <w:rPr>
          <w:rFonts w:ascii="Arial" w:hAnsi="Arial" w:cs="Arial"/>
          <w:color w:val="595959" w:themeColor="text1" w:themeTint="A6"/>
          <w:sz w:val="20"/>
          <w:szCs w:val="20"/>
          <w:lang w:val="en-GB"/>
        </w:rPr>
        <w:t xml:space="preserve"> CIS or CPS</w:t>
      </w:r>
      <w:r>
        <w:rPr>
          <w:rFonts w:ascii="Arial" w:hAnsi="Arial" w:cs="Arial"/>
          <w:color w:val="595959" w:themeColor="text1" w:themeTint="A6"/>
          <w:sz w:val="20"/>
          <w:szCs w:val="20"/>
          <w:lang w:val="en-GB"/>
        </w:rPr>
        <w:t xml:space="preserve"> environment</w:t>
      </w:r>
      <w:r w:rsidRPr="00882C4B">
        <w:rPr>
          <w:rFonts w:ascii="Arial" w:hAnsi="Arial" w:cs="Arial"/>
          <w:color w:val="595959" w:themeColor="text1" w:themeTint="A6"/>
          <w:sz w:val="20"/>
          <w:szCs w:val="20"/>
          <w:lang w:val="en-GB"/>
        </w:rPr>
        <w:t>.</w:t>
      </w:r>
    </w:p>
    <w:p w14:paraId="2CE23FA6" w14:textId="77777777" w:rsidR="00445711" w:rsidRPr="007D4853" w:rsidRDefault="00445711" w:rsidP="00445711">
      <w:pPr>
        <w:rPr>
          <w:rFonts w:cs="Arial"/>
          <w:color w:val="595959" w:themeColor="text1" w:themeTint="A6"/>
          <w:szCs w:val="20"/>
        </w:rPr>
      </w:pPr>
    </w:p>
    <w:p w14:paraId="7EB07F65" w14:textId="77777777" w:rsidR="00445711" w:rsidRPr="00882C4B" w:rsidRDefault="00445711" w:rsidP="00445711">
      <w:pPr>
        <w:pStyle w:val="NormalWeb"/>
        <w:numPr>
          <w:ilvl w:val="0"/>
          <w:numId w:val="20"/>
        </w:numPr>
        <w:spacing w:before="0" w:beforeAutospacing="0" w:after="0" w:afterAutospacing="0"/>
        <w:rPr>
          <w:rFonts w:ascii="Arial" w:hAnsi="Arial" w:cs="Arial"/>
          <w:color w:val="595959" w:themeColor="text1" w:themeTint="A6"/>
          <w:sz w:val="20"/>
          <w:szCs w:val="20"/>
          <w:lang w:val="en-GB"/>
        </w:rPr>
      </w:pPr>
      <w:r>
        <w:rPr>
          <w:rFonts w:ascii="Arial" w:hAnsi="Arial" w:cs="Arial"/>
          <w:color w:val="595959" w:themeColor="text1" w:themeTint="A6"/>
          <w:sz w:val="20"/>
          <w:szCs w:val="20"/>
          <w:lang w:val="en-GB"/>
        </w:rPr>
        <w:t xml:space="preserve">Check you have information about hosts that need the volume exported </w:t>
      </w:r>
      <w:r w:rsidRPr="00882C4B">
        <w:rPr>
          <w:rFonts w:ascii="Arial" w:hAnsi="Arial" w:cs="Arial"/>
          <w:color w:val="595959" w:themeColor="text1" w:themeTint="A6"/>
          <w:sz w:val="20"/>
          <w:szCs w:val="20"/>
          <w:lang w:val="en-GB"/>
        </w:rPr>
        <w:t>and their FQDN/domain names are correct.</w:t>
      </w:r>
    </w:p>
    <w:p w14:paraId="54143974"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26ED0968" w14:textId="77777777" w:rsidR="00445711" w:rsidDel="001F6E08" w:rsidRDefault="00445711" w:rsidP="00445711">
      <w:pPr>
        <w:pStyle w:val="NormalWeb"/>
        <w:numPr>
          <w:ilvl w:val="0"/>
          <w:numId w:val="20"/>
        </w:numPr>
        <w:spacing w:before="0" w:beforeAutospacing="0" w:after="0" w:afterAutospacing="0"/>
        <w:rPr>
          <w:del w:id="324" w:author="Microsoft Office User" w:date="2017-09-13T12:51:00Z"/>
          <w:rFonts w:ascii="Arial" w:hAnsi="Arial" w:cs="Arial"/>
          <w:color w:val="595959" w:themeColor="text1" w:themeTint="A6"/>
          <w:sz w:val="20"/>
          <w:szCs w:val="20"/>
          <w:lang w:val="en-GB"/>
        </w:rPr>
      </w:pPr>
      <w:r w:rsidRPr="00882C4B">
        <w:rPr>
          <w:rFonts w:ascii="Arial" w:hAnsi="Arial" w:cs="Arial"/>
          <w:color w:val="595959" w:themeColor="text1" w:themeTint="A6"/>
          <w:sz w:val="20"/>
          <w:szCs w:val="20"/>
          <w:lang w:val="en-GB"/>
        </w:rPr>
        <w:t xml:space="preserve">Check if retention period has been </w:t>
      </w:r>
      <w:r>
        <w:rPr>
          <w:rFonts w:ascii="Arial" w:hAnsi="Arial" w:cs="Arial"/>
          <w:color w:val="595959" w:themeColor="text1" w:themeTint="A6"/>
          <w:sz w:val="20"/>
          <w:szCs w:val="20"/>
          <w:lang w:val="en-GB"/>
        </w:rPr>
        <w:t>specified</w:t>
      </w:r>
      <w:r w:rsidRPr="00882C4B">
        <w:rPr>
          <w:rFonts w:ascii="Arial" w:hAnsi="Arial" w:cs="Arial"/>
          <w:color w:val="595959" w:themeColor="text1" w:themeTint="A6"/>
          <w:sz w:val="20"/>
          <w:szCs w:val="20"/>
          <w:lang w:val="en-GB"/>
        </w:rPr>
        <w:t xml:space="preserve"> for the snap volumes.</w:t>
      </w:r>
    </w:p>
    <w:p w14:paraId="6E8EB4B1" w14:textId="77777777" w:rsidR="00445711" w:rsidRPr="001F6E08" w:rsidDel="001F6E08" w:rsidRDefault="00445711" w:rsidP="00445711">
      <w:pPr>
        <w:pStyle w:val="NormalWeb"/>
        <w:numPr>
          <w:ilvl w:val="0"/>
          <w:numId w:val="20"/>
        </w:numPr>
        <w:spacing w:before="0" w:beforeAutospacing="0" w:after="0" w:afterAutospacing="0"/>
        <w:rPr>
          <w:del w:id="325" w:author="Microsoft Office User" w:date="2017-09-13T12:51:00Z"/>
          <w:rFonts w:ascii="Arial" w:hAnsi="Arial" w:cs="Arial"/>
          <w:color w:val="595959" w:themeColor="text1" w:themeTint="A6"/>
          <w:sz w:val="20"/>
          <w:szCs w:val="20"/>
          <w:lang w:val="en-GB"/>
          <w:rPrChange w:id="326" w:author="Microsoft Office User" w:date="2017-09-13T12:51:00Z">
            <w:rPr>
              <w:del w:id="327" w:author="Microsoft Office User" w:date="2017-09-13T12:51:00Z"/>
              <w:rFonts w:ascii="Arial" w:hAnsi="Arial" w:cs="Arial"/>
              <w:color w:val="595959" w:themeColor="text1" w:themeTint="A6"/>
              <w:sz w:val="20"/>
              <w:szCs w:val="20"/>
              <w:lang w:val="en-GB"/>
            </w:rPr>
          </w:rPrChange>
        </w:rPr>
        <w:pPrChange w:id="328" w:author="Microsoft Office User" w:date="2017-09-13T12:51:00Z">
          <w:pPr>
            <w:pStyle w:val="NormalWeb"/>
            <w:spacing w:before="0" w:beforeAutospacing="0" w:after="0" w:afterAutospacing="0"/>
          </w:pPr>
        </w:pPrChange>
      </w:pPr>
    </w:p>
    <w:p w14:paraId="75651436" w14:textId="48A8BD3F" w:rsidR="00F72300" w:rsidRDefault="00445711" w:rsidP="001F6E08">
      <w:pPr>
        <w:pStyle w:val="NormalWeb"/>
        <w:numPr>
          <w:ilvl w:val="0"/>
          <w:numId w:val="20"/>
        </w:numPr>
        <w:spacing w:before="0" w:beforeAutospacing="0" w:after="0" w:afterAutospacing="0"/>
        <w:pPrChange w:id="329" w:author="Microsoft Office User" w:date="2017-09-13T12:51:00Z">
          <w:pPr>
            <w:pStyle w:val="BodyText"/>
            <w:numPr>
              <w:numId w:val="20"/>
            </w:numPr>
            <w:ind w:left="720" w:hanging="360"/>
          </w:pPr>
        </w:pPrChange>
      </w:pPr>
      <w:del w:id="330" w:author="Microsoft Office User" w:date="2017-09-13T12:51:00Z">
        <w:r w:rsidDel="001F6E08">
          <w:delText xml:space="preserve">Determine the aggregate where the volumes will be provisioned. Aggregate should not be 200% overcommit and 75% full upon </w:delText>
        </w:r>
      </w:del>
    </w:p>
    <w:p w14:paraId="4B212AAE" w14:textId="77777777" w:rsidR="00445711" w:rsidRDefault="00445711" w:rsidP="00445711">
      <w:pPr>
        <w:pStyle w:val="NormalWeb"/>
        <w:spacing w:before="0" w:beforeAutospacing="0" w:after="0" w:afterAutospacing="0"/>
        <w:rPr>
          <w:rFonts w:ascii="Arial" w:hAnsi="Arial" w:cs="Arial"/>
          <w:color w:val="595959" w:themeColor="text1" w:themeTint="A6"/>
          <w:sz w:val="20"/>
          <w:szCs w:val="20"/>
          <w:lang w:val="en-GB"/>
        </w:rPr>
      </w:pPr>
    </w:p>
    <w:p w14:paraId="526F2ADA" w14:textId="77777777" w:rsidR="00445711" w:rsidRPr="00882C4B" w:rsidRDefault="00445711" w:rsidP="00445711">
      <w:pPr>
        <w:pStyle w:val="NormalWeb"/>
        <w:spacing w:before="0" w:beforeAutospacing="0" w:after="0" w:afterAutospacing="0"/>
        <w:ind w:left="720"/>
        <w:rPr>
          <w:rFonts w:ascii="Arial" w:hAnsi="Arial" w:cs="Arial"/>
          <w:color w:val="595959" w:themeColor="text1" w:themeTint="A6"/>
          <w:sz w:val="20"/>
          <w:szCs w:val="20"/>
          <w:lang w:val="en-GB"/>
        </w:rPr>
      </w:pPr>
    </w:p>
    <w:p w14:paraId="0DCBDEA4" w14:textId="77777777" w:rsidR="00445711" w:rsidRPr="00F91768" w:rsidRDefault="00445711" w:rsidP="00445711">
      <w:pPr>
        <w:rPr>
          <w:i/>
          <w:u w:val="single"/>
        </w:rPr>
      </w:pPr>
      <w:r w:rsidRPr="00F91768">
        <w:rPr>
          <w:i/>
          <w:u w:val="single"/>
        </w:rPr>
        <w:t>Steps to complete the ESX provisioning:</w:t>
      </w:r>
    </w:p>
    <w:p w14:paraId="6128ED34" w14:textId="77777777" w:rsidR="00445711" w:rsidRPr="00BB1A7D" w:rsidRDefault="00445711" w:rsidP="00445711">
      <w:pPr>
        <w:pStyle w:val="BodyText"/>
        <w:numPr>
          <w:ilvl w:val="0"/>
          <w:numId w:val="42"/>
        </w:numPr>
        <w:rPr>
          <w:rFonts w:cs="Arial"/>
          <w:szCs w:val="20"/>
        </w:rPr>
      </w:pPr>
      <w:r>
        <w:rPr>
          <w:rFonts w:cs="Arial"/>
          <w:szCs w:val="20"/>
          <w:lang w:val="en-US"/>
        </w:rPr>
        <w:t xml:space="preserve">Make sure you have read through the </w:t>
      </w:r>
      <w:hyperlink w:anchor="_c-DOT_Standards_3" w:history="1">
        <w:r w:rsidRPr="00BB1A7D">
          <w:rPr>
            <w:rStyle w:val="Hyperlink"/>
            <w:rFonts w:cs="Arial"/>
            <w:szCs w:val="20"/>
            <w:lang w:val="en-US"/>
          </w:rPr>
          <w:t>ESX deployment Standards.</w:t>
        </w:r>
      </w:hyperlink>
    </w:p>
    <w:p w14:paraId="7A20C37F" w14:textId="77777777" w:rsidR="00445711" w:rsidRDefault="00445711" w:rsidP="00445711">
      <w:pPr>
        <w:pStyle w:val="BodyText"/>
        <w:numPr>
          <w:ilvl w:val="0"/>
          <w:numId w:val="42"/>
        </w:numPr>
        <w:rPr>
          <w:rFonts w:cs="Arial"/>
          <w:szCs w:val="20"/>
        </w:rPr>
      </w:pPr>
      <w:r w:rsidRPr="008F0206">
        <w:rPr>
          <w:rFonts w:cs="Arial"/>
          <w:szCs w:val="20"/>
          <w:lang w:val="en-US"/>
        </w:rPr>
        <w:t>Complete the</w:t>
      </w:r>
      <w:r>
        <w:rPr>
          <w:rFonts w:cs="Arial"/>
          <w:szCs w:val="20"/>
        </w:rPr>
        <w:t xml:space="preserve"> prerequisites.</w:t>
      </w:r>
    </w:p>
    <w:p w14:paraId="55F8D6A5" w14:textId="77777777" w:rsidR="00445711" w:rsidRPr="008F0206" w:rsidRDefault="00445711" w:rsidP="00445711">
      <w:pPr>
        <w:pStyle w:val="BodyText"/>
        <w:numPr>
          <w:ilvl w:val="0"/>
          <w:numId w:val="42"/>
        </w:numPr>
        <w:rPr>
          <w:rFonts w:cs="Arial"/>
          <w:szCs w:val="20"/>
        </w:rPr>
      </w:pPr>
      <w:r w:rsidRPr="008F0206">
        <w:rPr>
          <w:rFonts w:cs="Arial"/>
          <w:szCs w:val="20"/>
        </w:rPr>
        <w:t xml:space="preserve">Next, proceed to </w:t>
      </w:r>
      <w:proofErr w:type="spellStart"/>
      <w:r w:rsidRPr="008F0206">
        <w:rPr>
          <w:rFonts w:cs="Arial"/>
          <w:szCs w:val="20"/>
        </w:rPr>
        <w:t>vfiler</w:t>
      </w:r>
      <w:proofErr w:type="spellEnd"/>
      <w:r w:rsidRPr="008F0206">
        <w:rPr>
          <w:rFonts w:cs="Arial"/>
          <w:szCs w:val="20"/>
        </w:rPr>
        <w:t xml:space="preserve"> creation using WFA.  Note: </w:t>
      </w:r>
      <w:r w:rsidRPr="008F0206">
        <w:rPr>
          <w:rFonts w:cs="Arial"/>
          <w:b/>
          <w:szCs w:val="20"/>
        </w:rPr>
        <w:t>CLI should not be used.</w:t>
      </w:r>
    </w:p>
    <w:p w14:paraId="464F6D5B" w14:textId="77777777" w:rsidR="00445711" w:rsidRPr="008F0206" w:rsidRDefault="008001AF" w:rsidP="00445711">
      <w:pPr>
        <w:ind w:left="720" w:firstLine="720"/>
        <w:rPr>
          <w:rFonts w:cs="Arial"/>
          <w:szCs w:val="20"/>
        </w:rPr>
      </w:pPr>
      <w:hyperlink r:id="rId168" w:history="1">
        <w:r w:rsidR="00445711" w:rsidRPr="008F0206">
          <w:rPr>
            <w:rStyle w:val="Hyperlink"/>
            <w:rFonts w:cs="Arial"/>
            <w:szCs w:val="20"/>
          </w:rPr>
          <w:t>http://167.68.250.87:27900/wfa/</w:t>
        </w:r>
      </w:hyperlink>
      <w:r w:rsidR="00445711" w:rsidRPr="008F0206">
        <w:rPr>
          <w:rFonts w:cs="Arial"/>
          <w:szCs w:val="20"/>
        </w:rPr>
        <w:t xml:space="preserve">   -- CIS</w:t>
      </w:r>
    </w:p>
    <w:p w14:paraId="702307BC" w14:textId="77777777" w:rsidR="00445711" w:rsidRPr="008F0206" w:rsidRDefault="008001AF" w:rsidP="00445711">
      <w:pPr>
        <w:ind w:left="720" w:firstLine="720"/>
        <w:rPr>
          <w:rFonts w:cs="Arial"/>
          <w:szCs w:val="20"/>
        </w:rPr>
      </w:pPr>
      <w:hyperlink r:id="rId169" w:history="1">
        <w:r w:rsidR="00445711" w:rsidRPr="008F0206">
          <w:rPr>
            <w:rStyle w:val="Hyperlink"/>
            <w:rFonts w:cs="Arial"/>
            <w:szCs w:val="20"/>
          </w:rPr>
          <w:t>http://167.68.246.65:27900/wfa/</w:t>
        </w:r>
      </w:hyperlink>
      <w:r w:rsidR="00445711" w:rsidRPr="008F0206">
        <w:rPr>
          <w:rFonts w:cs="Arial"/>
          <w:szCs w:val="20"/>
        </w:rPr>
        <w:t>    -- CPS</w:t>
      </w:r>
    </w:p>
    <w:p w14:paraId="0AECA2AC" w14:textId="77777777" w:rsidR="00445711" w:rsidRPr="00A106D1" w:rsidRDefault="00445711" w:rsidP="00445711">
      <w:pPr>
        <w:pStyle w:val="BodyText"/>
        <w:rPr>
          <w:lang w:val="en-US"/>
        </w:rPr>
      </w:pPr>
    </w:p>
    <w:p w14:paraId="33295F33" w14:textId="77777777" w:rsidR="00445711" w:rsidRPr="00A106D1" w:rsidRDefault="00445711" w:rsidP="00445711">
      <w:pPr>
        <w:numPr>
          <w:ilvl w:val="0"/>
          <w:numId w:val="42"/>
        </w:numPr>
        <w:spacing w:after="200" w:line="276" w:lineRule="auto"/>
        <w:rPr>
          <w:rFonts w:cs="Arial"/>
          <w:color w:val="595959" w:themeColor="text1" w:themeTint="A6"/>
          <w:szCs w:val="20"/>
        </w:rPr>
      </w:pPr>
      <w:r w:rsidRPr="00A106D1">
        <w:rPr>
          <w:rFonts w:cs="Arial"/>
          <w:color w:val="595959" w:themeColor="text1" w:themeTint="A6"/>
          <w:szCs w:val="20"/>
        </w:rPr>
        <w:t>Login to the WFA as below. We have to use MGMT\M-Account to login to the WFA.</w:t>
      </w:r>
      <w:r w:rsidRPr="00A106D1">
        <w:rPr>
          <w:rFonts w:cs="Arial"/>
          <w:noProof/>
          <w:color w:val="595959" w:themeColor="text1" w:themeTint="A6"/>
          <w:szCs w:val="20"/>
          <w:lang w:val="en-US" w:eastAsia="en-US"/>
        </w:rPr>
        <w:drawing>
          <wp:inline distT="0" distB="0" distL="0" distR="0" wp14:anchorId="42A8E1AB" wp14:editId="63E62D11">
            <wp:extent cx="3553938" cy="1635397"/>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2824" cy="1644087"/>
                    </a:xfrm>
                    <a:prstGeom prst="rect">
                      <a:avLst/>
                    </a:prstGeom>
                    <a:noFill/>
                    <a:ln>
                      <a:noFill/>
                    </a:ln>
                  </pic:spPr>
                </pic:pic>
              </a:graphicData>
            </a:graphic>
          </wp:inline>
        </w:drawing>
      </w:r>
    </w:p>
    <w:p w14:paraId="553602A4" w14:textId="77777777" w:rsidR="00445711" w:rsidRPr="00BB1A7D" w:rsidRDefault="00445711" w:rsidP="00445711">
      <w:pPr>
        <w:numPr>
          <w:ilvl w:val="0"/>
          <w:numId w:val="42"/>
        </w:numPr>
        <w:spacing w:after="200" w:line="276" w:lineRule="auto"/>
        <w:rPr>
          <w:rFonts w:cs="Arial"/>
          <w:color w:val="595959" w:themeColor="text1" w:themeTint="A6"/>
          <w:szCs w:val="20"/>
        </w:rPr>
      </w:pPr>
      <w:r w:rsidRPr="00DE6461">
        <w:rPr>
          <w:rFonts w:cs="Arial"/>
          <w:color w:val="595959" w:themeColor="text1" w:themeTint="A6"/>
          <w:szCs w:val="20"/>
        </w:rPr>
        <w:lastRenderedPageBreak/>
        <w:t xml:space="preserve">Select the below highlighted ICON to start creating the ESX </w:t>
      </w:r>
      <w:proofErr w:type="spellStart"/>
      <w:r w:rsidRPr="00DE6461">
        <w:rPr>
          <w:rFonts w:cs="Arial"/>
          <w:color w:val="595959" w:themeColor="text1" w:themeTint="A6"/>
          <w:szCs w:val="20"/>
        </w:rPr>
        <w:t>vserver</w:t>
      </w:r>
      <w:proofErr w:type="spellEnd"/>
      <w:r w:rsidRPr="00DE6461">
        <w:rPr>
          <w:rFonts w:cs="Arial"/>
          <w:color w:val="595959" w:themeColor="text1" w:themeTint="A6"/>
          <w:szCs w:val="20"/>
        </w:rPr>
        <w:t>, volume</w:t>
      </w:r>
      <w:r w:rsidRPr="00DE6461">
        <w:rPr>
          <w:noProof/>
          <w:lang w:val="en-US" w:eastAsia="en-US"/>
        </w:rPr>
        <w:drawing>
          <wp:inline distT="0" distB="0" distL="0" distR="0" wp14:anchorId="105BDE1D" wp14:editId="2F64B875">
            <wp:extent cx="4498249" cy="1470581"/>
            <wp:effectExtent l="0" t="0" r="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04054" cy="1472479"/>
                    </a:xfrm>
                    <a:prstGeom prst="rect">
                      <a:avLst/>
                    </a:prstGeom>
                    <a:noFill/>
                    <a:ln>
                      <a:noFill/>
                    </a:ln>
                  </pic:spPr>
                </pic:pic>
              </a:graphicData>
            </a:graphic>
          </wp:inline>
        </w:drawing>
      </w:r>
    </w:p>
    <w:p w14:paraId="141022A0" w14:textId="77777777" w:rsidR="00445711" w:rsidRPr="00DE6461" w:rsidRDefault="00445711" w:rsidP="00445711">
      <w:pPr>
        <w:ind w:firstLine="720"/>
        <w:rPr>
          <w:rFonts w:cs="Arial"/>
          <w:color w:val="595959" w:themeColor="text1" w:themeTint="A6"/>
          <w:szCs w:val="20"/>
        </w:rPr>
      </w:pPr>
      <w:r w:rsidRPr="00DE6461">
        <w:rPr>
          <w:rFonts w:cs="Arial"/>
          <w:noProof/>
          <w:color w:val="595959" w:themeColor="text1" w:themeTint="A6"/>
          <w:szCs w:val="20"/>
          <w:lang w:val="en-US" w:eastAsia="en-US"/>
        </w:rPr>
        <w:drawing>
          <wp:inline distT="0" distB="0" distL="0" distR="0" wp14:anchorId="460523A4" wp14:editId="4E351AD3">
            <wp:extent cx="1526449" cy="879964"/>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29132" cy="881511"/>
                    </a:xfrm>
                    <a:prstGeom prst="rect">
                      <a:avLst/>
                    </a:prstGeom>
                    <a:noFill/>
                    <a:ln>
                      <a:noFill/>
                    </a:ln>
                  </pic:spPr>
                </pic:pic>
              </a:graphicData>
            </a:graphic>
          </wp:inline>
        </w:drawing>
      </w:r>
    </w:p>
    <w:p w14:paraId="4A0D0DD2" w14:textId="77777777" w:rsidR="00445711" w:rsidRPr="00DE6461" w:rsidRDefault="00445711" w:rsidP="00445711">
      <w:pPr>
        <w:rPr>
          <w:rFonts w:cs="Arial"/>
          <w:color w:val="595959" w:themeColor="text1" w:themeTint="A6"/>
          <w:szCs w:val="20"/>
        </w:rPr>
      </w:pPr>
    </w:p>
    <w:p w14:paraId="71D805E1" w14:textId="77777777" w:rsidR="00445711" w:rsidRPr="00BB1A7D" w:rsidRDefault="00445711" w:rsidP="00445711">
      <w:pPr>
        <w:numPr>
          <w:ilvl w:val="0"/>
          <w:numId w:val="42"/>
        </w:numPr>
        <w:spacing w:after="200" w:line="276" w:lineRule="auto"/>
        <w:rPr>
          <w:rFonts w:cs="Arial"/>
          <w:color w:val="595959" w:themeColor="text1" w:themeTint="A6"/>
          <w:szCs w:val="20"/>
        </w:rPr>
      </w:pPr>
      <w:r w:rsidRPr="00DE6461">
        <w:rPr>
          <w:rFonts w:cs="Arial"/>
          <w:color w:val="595959" w:themeColor="text1" w:themeTint="A6"/>
          <w:szCs w:val="20"/>
        </w:rPr>
        <w:t>Provide BCS/ CR as well the email to get the workflow commands.</w:t>
      </w:r>
      <w:r w:rsidRPr="00DE6461">
        <w:rPr>
          <w:rFonts w:cs="Arial"/>
          <w:noProof/>
          <w:color w:val="595959" w:themeColor="text1" w:themeTint="A6"/>
          <w:szCs w:val="20"/>
          <w:lang w:val="en-US" w:eastAsia="en-US"/>
        </w:rPr>
        <w:drawing>
          <wp:inline distT="0" distB="0" distL="0" distR="0" wp14:anchorId="6652FF18" wp14:editId="191131E2">
            <wp:extent cx="3530056" cy="578909"/>
            <wp:effectExtent l="0" t="0" r="635"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78435" cy="586843"/>
                    </a:xfrm>
                    <a:prstGeom prst="rect">
                      <a:avLst/>
                    </a:prstGeom>
                    <a:noFill/>
                    <a:ln>
                      <a:noFill/>
                    </a:ln>
                  </pic:spPr>
                </pic:pic>
              </a:graphicData>
            </a:graphic>
          </wp:inline>
        </w:drawing>
      </w:r>
    </w:p>
    <w:p w14:paraId="07668BB7" w14:textId="77777777" w:rsidR="00445711" w:rsidRPr="00DE6461" w:rsidRDefault="00445711" w:rsidP="00445711">
      <w:pPr>
        <w:rPr>
          <w:rFonts w:cs="Arial"/>
          <w:b/>
          <w:color w:val="595959" w:themeColor="text1" w:themeTint="A6"/>
          <w:szCs w:val="20"/>
        </w:rPr>
      </w:pPr>
    </w:p>
    <w:p w14:paraId="040AB271" w14:textId="77777777" w:rsidR="00445711" w:rsidRPr="00DB7F67" w:rsidRDefault="00445711" w:rsidP="00445711">
      <w:pPr>
        <w:numPr>
          <w:ilvl w:val="0"/>
          <w:numId w:val="42"/>
        </w:numPr>
        <w:spacing w:after="200" w:line="276" w:lineRule="auto"/>
        <w:rPr>
          <w:rFonts w:cs="Arial"/>
          <w:color w:val="595959" w:themeColor="text1" w:themeTint="A6"/>
          <w:szCs w:val="20"/>
        </w:rPr>
      </w:pPr>
      <w:r>
        <w:rPr>
          <w:rFonts w:cs="Arial"/>
          <w:color w:val="595959" w:themeColor="text1" w:themeTint="A6"/>
          <w:szCs w:val="20"/>
        </w:rPr>
        <w:t xml:space="preserve">Input the </w:t>
      </w:r>
      <w:proofErr w:type="spellStart"/>
      <w:r w:rsidRPr="00DB7F67">
        <w:rPr>
          <w:rFonts w:cs="Arial"/>
          <w:color w:val="595959" w:themeColor="text1" w:themeTint="A6"/>
          <w:szCs w:val="20"/>
        </w:rPr>
        <w:t>Vserver</w:t>
      </w:r>
      <w:proofErr w:type="spellEnd"/>
      <w:r w:rsidRPr="00DB7F67">
        <w:rPr>
          <w:rFonts w:cs="Arial"/>
          <w:color w:val="595959" w:themeColor="text1" w:themeTint="A6"/>
          <w:szCs w:val="20"/>
        </w:rPr>
        <w:t xml:space="preserve"> Details:</w:t>
      </w:r>
    </w:p>
    <w:p w14:paraId="296C4D0D" w14:textId="77777777" w:rsidR="00445711" w:rsidRPr="00DE6461" w:rsidRDefault="00445711" w:rsidP="00445711">
      <w:pPr>
        <w:ind w:firstLine="720"/>
        <w:rPr>
          <w:rFonts w:cs="Arial"/>
          <w:color w:val="595959" w:themeColor="text1" w:themeTint="A6"/>
          <w:szCs w:val="20"/>
        </w:rPr>
      </w:pPr>
      <w:r w:rsidRPr="00DE6461">
        <w:rPr>
          <w:rFonts w:cs="Arial"/>
          <w:noProof/>
          <w:color w:val="595959" w:themeColor="text1" w:themeTint="A6"/>
          <w:szCs w:val="20"/>
          <w:lang w:val="en-US" w:eastAsia="en-US"/>
        </w:rPr>
        <w:drawing>
          <wp:inline distT="0" distB="0" distL="0" distR="0" wp14:anchorId="43B36FBC" wp14:editId="55D267D2">
            <wp:extent cx="3736249" cy="17866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45745" cy="1791191"/>
                    </a:xfrm>
                    <a:prstGeom prst="rect">
                      <a:avLst/>
                    </a:prstGeom>
                    <a:noFill/>
                    <a:ln>
                      <a:noFill/>
                    </a:ln>
                  </pic:spPr>
                </pic:pic>
              </a:graphicData>
            </a:graphic>
          </wp:inline>
        </w:drawing>
      </w:r>
    </w:p>
    <w:p w14:paraId="3AD4C7CF" w14:textId="77777777" w:rsidR="00445711" w:rsidRPr="00DE6461" w:rsidRDefault="00445711" w:rsidP="00445711">
      <w:pPr>
        <w:rPr>
          <w:rFonts w:cs="Arial"/>
          <w:color w:val="595959" w:themeColor="text1" w:themeTint="A6"/>
          <w:szCs w:val="20"/>
        </w:rPr>
      </w:pPr>
    </w:p>
    <w:p w14:paraId="1002331C" w14:textId="77777777" w:rsidR="00445711" w:rsidRPr="00DB7F67" w:rsidRDefault="00445711" w:rsidP="00445711">
      <w:pPr>
        <w:pStyle w:val="ListParagraph"/>
        <w:numPr>
          <w:ilvl w:val="0"/>
          <w:numId w:val="39"/>
        </w:numPr>
        <w:rPr>
          <w:rFonts w:ascii="Arial" w:eastAsia="Times New Roman" w:hAnsi="Arial" w:cs="Arial"/>
          <w:i/>
          <w:color w:val="595959" w:themeColor="text1" w:themeTint="A6"/>
          <w:sz w:val="18"/>
          <w:szCs w:val="18"/>
        </w:rPr>
      </w:pPr>
      <w:r w:rsidRPr="00DB7F67">
        <w:rPr>
          <w:rFonts w:ascii="Arial" w:eastAsia="Times New Roman" w:hAnsi="Arial" w:cs="Arial"/>
          <w:i/>
          <w:color w:val="595959" w:themeColor="text1" w:themeTint="A6"/>
          <w:sz w:val="18"/>
          <w:szCs w:val="18"/>
        </w:rPr>
        <w:t xml:space="preserve">CIS/ CPS: </w:t>
      </w:r>
      <w:r w:rsidRPr="00DB7F67">
        <w:rPr>
          <w:rFonts w:ascii="Arial" w:eastAsia="Times New Roman" w:hAnsi="Arial" w:cs="Arial"/>
          <w:sz w:val="18"/>
          <w:szCs w:val="18"/>
        </w:rPr>
        <w:t xml:space="preserve">Please select the respected environment in which you are creating the </w:t>
      </w:r>
      <w:proofErr w:type="spellStart"/>
      <w:r w:rsidRPr="00DB7F67">
        <w:rPr>
          <w:rFonts w:ascii="Arial" w:eastAsia="Times New Roman" w:hAnsi="Arial" w:cs="Arial"/>
          <w:sz w:val="18"/>
          <w:szCs w:val="18"/>
        </w:rPr>
        <w:t>Vserver</w:t>
      </w:r>
      <w:proofErr w:type="spellEnd"/>
      <w:r w:rsidRPr="00DB7F67">
        <w:rPr>
          <w:rFonts w:ascii="Arial" w:eastAsia="Times New Roman" w:hAnsi="Arial" w:cs="Arial"/>
          <w:sz w:val="18"/>
          <w:szCs w:val="18"/>
        </w:rPr>
        <w:t>.</w:t>
      </w:r>
    </w:p>
    <w:p w14:paraId="3F6F63A8" w14:textId="77777777" w:rsidR="00445711" w:rsidRPr="00DB7F67" w:rsidRDefault="00445711" w:rsidP="00445711">
      <w:pPr>
        <w:pStyle w:val="ListParagraph"/>
        <w:numPr>
          <w:ilvl w:val="0"/>
          <w:numId w:val="39"/>
        </w:numPr>
        <w:rPr>
          <w:rFonts w:ascii="Arial" w:eastAsia="Times New Roman" w:hAnsi="Arial" w:cs="Arial"/>
          <w:color w:val="000000"/>
          <w:sz w:val="18"/>
          <w:szCs w:val="18"/>
          <w14:textFill>
            <w14:solidFill>
              <w14:srgbClr w14:val="000000">
                <w14:lumMod w14:val="65000"/>
                <w14:lumOff w14:val="35000"/>
              </w14:srgbClr>
            </w14:solidFill>
          </w14:textFill>
        </w:rPr>
      </w:pPr>
      <w:r w:rsidRPr="00DB7F67">
        <w:rPr>
          <w:rFonts w:ascii="Arial" w:eastAsia="Times New Roman" w:hAnsi="Arial" w:cs="Arial"/>
          <w:i/>
          <w:color w:val="595959" w:themeColor="text1" w:themeTint="A6"/>
          <w:sz w:val="18"/>
          <w:szCs w:val="18"/>
        </w:rPr>
        <w:t xml:space="preserve">Cluster:  </w:t>
      </w:r>
      <w:r w:rsidRPr="00DB7F67">
        <w:rPr>
          <w:rFonts w:ascii="Arial" w:eastAsia="Times New Roman" w:hAnsi="Arial" w:cs="Arial"/>
          <w:sz w:val="18"/>
          <w:szCs w:val="18"/>
        </w:rPr>
        <w:t>Select the</w:t>
      </w:r>
      <w:r w:rsidRPr="00DB7F67">
        <w:rPr>
          <w:rFonts w:ascii="Arial" w:eastAsia="Times New Roman" w:hAnsi="Arial" w:cs="Arial"/>
          <w:color w:val="000000"/>
          <w:sz w:val="18"/>
          <w:szCs w:val="18"/>
          <w14:textFill>
            <w14:solidFill>
              <w14:srgbClr w14:val="000000">
                <w14:lumMod w14:val="65000"/>
                <w14:lumOff w14:val="35000"/>
              </w14:srgbClr>
            </w14:solidFill>
          </w14:textFill>
        </w:rPr>
        <w:t xml:space="preserve"> </w:t>
      </w:r>
      <w:r w:rsidRPr="00DB7F67">
        <w:rPr>
          <w:rFonts w:ascii="Arial" w:eastAsia="Times New Roman" w:hAnsi="Arial" w:cs="Arial"/>
          <w:sz w:val="18"/>
          <w:szCs w:val="18"/>
        </w:rPr>
        <w:t xml:space="preserve">cluster where we creating the </w:t>
      </w:r>
      <w:proofErr w:type="spellStart"/>
      <w:r w:rsidRPr="00DB7F67">
        <w:rPr>
          <w:rFonts w:ascii="Arial" w:eastAsia="Times New Roman" w:hAnsi="Arial" w:cs="Arial"/>
          <w:sz w:val="18"/>
          <w:szCs w:val="18"/>
        </w:rPr>
        <w:t>Vserver</w:t>
      </w:r>
      <w:proofErr w:type="spellEnd"/>
      <w:r w:rsidRPr="00DB7F67">
        <w:rPr>
          <w:rFonts w:ascii="Arial" w:eastAsia="Times New Roman" w:hAnsi="Arial" w:cs="Arial"/>
          <w:sz w:val="18"/>
          <w:szCs w:val="18"/>
        </w:rPr>
        <w:t>.</w:t>
      </w:r>
    </w:p>
    <w:p w14:paraId="2F4EFD7F" w14:textId="77777777" w:rsidR="00445711" w:rsidRPr="00DB7F67" w:rsidRDefault="00445711" w:rsidP="00445711">
      <w:pPr>
        <w:pStyle w:val="ListParagraph"/>
        <w:numPr>
          <w:ilvl w:val="0"/>
          <w:numId w:val="39"/>
        </w:numPr>
        <w:rPr>
          <w:rFonts w:ascii="Arial" w:eastAsia="Times New Roman" w:hAnsi="Arial" w:cs="Arial"/>
          <w:color w:val="000000"/>
          <w:sz w:val="18"/>
          <w:szCs w:val="18"/>
          <w14:textFill>
            <w14:solidFill>
              <w14:srgbClr w14:val="000000">
                <w14:lumMod w14:val="65000"/>
                <w14:lumOff w14:val="35000"/>
              </w14:srgbClr>
            </w14:solidFill>
          </w14:textFill>
        </w:rPr>
      </w:pPr>
      <w:r>
        <w:rPr>
          <w:rFonts w:ascii="Arial" w:eastAsia="Times New Roman" w:hAnsi="Arial" w:cs="Arial"/>
          <w:i/>
          <w:color w:val="595959" w:themeColor="text1" w:themeTint="A6"/>
          <w:sz w:val="18"/>
          <w:szCs w:val="18"/>
        </w:rPr>
        <w:t>Node</w:t>
      </w:r>
      <w:r w:rsidRPr="00DB7F67">
        <w:rPr>
          <w:rFonts w:ascii="Arial" w:eastAsia="Times New Roman" w:hAnsi="Arial" w:cs="Arial"/>
          <w:i/>
          <w:color w:val="595959" w:themeColor="text1" w:themeTint="A6"/>
          <w:sz w:val="18"/>
          <w:szCs w:val="18"/>
        </w:rPr>
        <w:t xml:space="preserve">: </w:t>
      </w:r>
      <w:r>
        <w:rPr>
          <w:rFonts w:ascii="Arial" w:eastAsia="Times New Roman" w:hAnsi="Arial" w:cs="Arial"/>
          <w:sz w:val="18"/>
          <w:szCs w:val="18"/>
        </w:rPr>
        <w:t>Select</w:t>
      </w:r>
      <w:r w:rsidRPr="00DB7F67">
        <w:rPr>
          <w:rFonts w:ascii="Arial" w:eastAsia="Times New Roman" w:hAnsi="Arial" w:cs="Arial"/>
          <w:sz w:val="18"/>
          <w:szCs w:val="18"/>
        </w:rPr>
        <w:t xml:space="preserve"> the node in which you are creating the </w:t>
      </w:r>
      <w:proofErr w:type="spellStart"/>
      <w:r w:rsidRPr="00DB7F67">
        <w:rPr>
          <w:rFonts w:ascii="Arial" w:eastAsia="Times New Roman" w:hAnsi="Arial" w:cs="Arial"/>
          <w:sz w:val="18"/>
          <w:szCs w:val="18"/>
        </w:rPr>
        <w:t>Vserver</w:t>
      </w:r>
      <w:proofErr w:type="spellEnd"/>
      <w:r w:rsidRPr="00DB7F67">
        <w:rPr>
          <w:rFonts w:ascii="Arial" w:eastAsia="Times New Roman" w:hAnsi="Arial" w:cs="Arial"/>
          <w:sz w:val="18"/>
          <w:szCs w:val="18"/>
        </w:rPr>
        <w:t>.</w:t>
      </w:r>
    </w:p>
    <w:p w14:paraId="045FC656" w14:textId="77777777" w:rsidR="00445711" w:rsidRPr="00DB7F67" w:rsidRDefault="00445711" w:rsidP="00445711">
      <w:pPr>
        <w:pStyle w:val="ListParagraph"/>
        <w:numPr>
          <w:ilvl w:val="0"/>
          <w:numId w:val="39"/>
        </w:numPr>
        <w:rPr>
          <w:rFonts w:ascii="Arial" w:eastAsia="Times New Roman" w:hAnsi="Arial" w:cs="Arial"/>
          <w:i/>
          <w:color w:val="595959" w:themeColor="text1" w:themeTint="A6"/>
          <w:sz w:val="18"/>
          <w:szCs w:val="18"/>
        </w:rPr>
      </w:pPr>
      <w:proofErr w:type="spellStart"/>
      <w:r w:rsidRPr="00DB7F67">
        <w:rPr>
          <w:rFonts w:ascii="Arial" w:eastAsia="Times New Roman" w:hAnsi="Arial" w:cs="Arial"/>
          <w:i/>
          <w:color w:val="595959" w:themeColor="text1" w:themeTint="A6"/>
          <w:sz w:val="18"/>
          <w:szCs w:val="18"/>
        </w:rPr>
        <w:t>Vserver</w:t>
      </w:r>
      <w:proofErr w:type="spellEnd"/>
      <w:r w:rsidRPr="00DB7F67">
        <w:rPr>
          <w:rFonts w:ascii="Arial" w:eastAsia="Times New Roman" w:hAnsi="Arial" w:cs="Arial"/>
          <w:i/>
          <w:color w:val="595959" w:themeColor="text1" w:themeTint="A6"/>
          <w:sz w:val="18"/>
          <w:szCs w:val="18"/>
        </w:rPr>
        <w:t xml:space="preserve"> Name: </w:t>
      </w:r>
      <w:r>
        <w:rPr>
          <w:rFonts w:ascii="Arial" w:eastAsia="Times New Roman" w:hAnsi="Arial" w:cs="Arial"/>
          <w:sz w:val="18"/>
          <w:szCs w:val="18"/>
        </w:rPr>
        <w:t>Input</w:t>
      </w:r>
      <w:r w:rsidRPr="00DB7F67">
        <w:rPr>
          <w:rFonts w:ascii="Arial" w:eastAsia="Times New Roman" w:hAnsi="Arial" w:cs="Arial"/>
          <w:sz w:val="18"/>
          <w:szCs w:val="18"/>
        </w:rPr>
        <w:t xml:space="preserve"> the </w:t>
      </w:r>
      <w:proofErr w:type="spellStart"/>
      <w:r w:rsidRPr="00DB7F67">
        <w:rPr>
          <w:rFonts w:ascii="Arial" w:eastAsia="Times New Roman" w:hAnsi="Arial" w:cs="Arial"/>
          <w:sz w:val="18"/>
          <w:szCs w:val="18"/>
        </w:rPr>
        <w:t>Vserver</w:t>
      </w:r>
      <w:proofErr w:type="spellEnd"/>
      <w:r w:rsidRPr="00DB7F67">
        <w:rPr>
          <w:rFonts w:ascii="Arial" w:eastAsia="Times New Roman" w:hAnsi="Arial" w:cs="Arial"/>
          <w:sz w:val="18"/>
          <w:szCs w:val="18"/>
        </w:rPr>
        <w:t xml:space="preserve"> name which you are creating</w:t>
      </w:r>
      <w:r>
        <w:rPr>
          <w:rFonts w:ascii="Arial" w:eastAsia="Times New Roman" w:hAnsi="Arial" w:cs="Arial"/>
          <w:sz w:val="18"/>
          <w:szCs w:val="18"/>
        </w:rPr>
        <w:t>.</w:t>
      </w:r>
    </w:p>
    <w:p w14:paraId="69487282" w14:textId="77777777" w:rsidR="00445711" w:rsidRPr="00DB7F67" w:rsidRDefault="00445711" w:rsidP="00445711">
      <w:pPr>
        <w:pStyle w:val="ListParagraph"/>
        <w:numPr>
          <w:ilvl w:val="0"/>
          <w:numId w:val="39"/>
        </w:numPr>
        <w:rPr>
          <w:rFonts w:ascii="Arial" w:eastAsia="Times New Roman" w:hAnsi="Arial" w:cs="Arial"/>
          <w:i/>
          <w:color w:val="595959" w:themeColor="text1" w:themeTint="A6"/>
          <w:sz w:val="18"/>
          <w:szCs w:val="18"/>
        </w:rPr>
      </w:pPr>
      <w:proofErr w:type="spellStart"/>
      <w:r>
        <w:rPr>
          <w:rFonts w:ascii="Arial" w:eastAsia="Times New Roman" w:hAnsi="Arial" w:cs="Arial"/>
          <w:i/>
          <w:color w:val="595959" w:themeColor="text1" w:themeTint="A6"/>
          <w:sz w:val="18"/>
          <w:szCs w:val="18"/>
        </w:rPr>
        <w:t>Vserver</w:t>
      </w:r>
      <w:proofErr w:type="spellEnd"/>
      <w:r>
        <w:rPr>
          <w:rFonts w:ascii="Arial" w:eastAsia="Times New Roman" w:hAnsi="Arial" w:cs="Arial"/>
          <w:i/>
          <w:color w:val="595959" w:themeColor="text1" w:themeTint="A6"/>
          <w:sz w:val="18"/>
          <w:szCs w:val="18"/>
        </w:rPr>
        <w:t xml:space="preserve"> Aggregate</w:t>
      </w:r>
      <w:r w:rsidRPr="00DB7F67">
        <w:rPr>
          <w:rFonts w:ascii="Arial" w:eastAsia="Times New Roman" w:hAnsi="Arial" w:cs="Arial"/>
          <w:i/>
          <w:color w:val="595959" w:themeColor="text1" w:themeTint="A6"/>
          <w:sz w:val="18"/>
          <w:szCs w:val="18"/>
        </w:rPr>
        <w:t xml:space="preserve">: </w:t>
      </w:r>
      <w:r>
        <w:rPr>
          <w:rFonts w:ascii="Arial" w:eastAsia="Times New Roman" w:hAnsi="Arial" w:cs="Arial"/>
          <w:sz w:val="18"/>
          <w:szCs w:val="18"/>
        </w:rPr>
        <w:t>Automatically selected based on the</w:t>
      </w:r>
      <w:r w:rsidRPr="0050326A">
        <w:rPr>
          <w:rFonts w:ascii="Arial" w:eastAsia="Times New Roman" w:hAnsi="Arial" w:cs="Arial"/>
          <w:sz w:val="18"/>
          <w:szCs w:val="18"/>
        </w:rPr>
        <w:t xml:space="preserve"> Node.</w:t>
      </w:r>
      <w:r w:rsidRPr="0050326A">
        <w:rPr>
          <w:rFonts w:ascii="Arial" w:eastAsia="Times New Roman" w:hAnsi="Arial" w:cs="Arial"/>
          <w:i/>
          <w:sz w:val="18"/>
          <w:szCs w:val="18"/>
        </w:rPr>
        <w:t xml:space="preserve"> </w:t>
      </w:r>
    </w:p>
    <w:p w14:paraId="1B5DD7F2" w14:textId="467E0A61" w:rsidR="00445711" w:rsidRPr="00DB7F67" w:rsidRDefault="00445711" w:rsidP="00445711">
      <w:pPr>
        <w:pStyle w:val="ListParagraph"/>
        <w:numPr>
          <w:ilvl w:val="0"/>
          <w:numId w:val="39"/>
        </w:numPr>
        <w:rPr>
          <w:rFonts w:ascii="Arial" w:eastAsia="Times New Roman" w:hAnsi="Arial" w:cs="Arial"/>
          <w:i/>
          <w:color w:val="595959" w:themeColor="text1" w:themeTint="A6"/>
          <w:sz w:val="18"/>
          <w:szCs w:val="18"/>
        </w:rPr>
      </w:pPr>
      <w:r w:rsidRPr="00DB7F67">
        <w:rPr>
          <w:rFonts w:ascii="Arial" w:eastAsia="Times New Roman" w:hAnsi="Arial" w:cs="Arial"/>
          <w:i/>
          <w:color w:val="595959" w:themeColor="text1" w:themeTint="A6"/>
          <w:sz w:val="18"/>
          <w:szCs w:val="18"/>
        </w:rPr>
        <w:t xml:space="preserve">DNS Environment: </w:t>
      </w:r>
      <w:r>
        <w:rPr>
          <w:rFonts w:ascii="Arial" w:eastAsia="Times New Roman" w:hAnsi="Arial" w:cs="Arial"/>
          <w:sz w:val="18"/>
          <w:szCs w:val="18"/>
        </w:rPr>
        <w:t>Select the DNS environment based on the DC location.</w:t>
      </w:r>
      <w:ins w:id="331" w:author="Microsoft Office User" w:date="2017-08-31T16:01:00Z">
        <w:r w:rsidR="00F72300">
          <w:rPr>
            <w:rFonts w:ascii="Arial" w:eastAsia="Times New Roman" w:hAnsi="Arial" w:cs="Arial"/>
            <w:sz w:val="18"/>
            <w:szCs w:val="18"/>
          </w:rPr>
          <w:t>DO NOT USE A DIFFERENT SITE/MODULE DNS.</w:t>
        </w:r>
      </w:ins>
    </w:p>
    <w:p w14:paraId="7A3215E9" w14:textId="77777777" w:rsidR="00445711" w:rsidRPr="003D3D40" w:rsidRDefault="00445711" w:rsidP="00445711">
      <w:pPr>
        <w:pStyle w:val="ListParagraph"/>
        <w:numPr>
          <w:ilvl w:val="0"/>
          <w:numId w:val="39"/>
        </w:numPr>
        <w:rPr>
          <w:rFonts w:ascii="Arial" w:eastAsia="Times New Roman" w:hAnsi="Arial" w:cs="Arial"/>
          <w:sz w:val="18"/>
          <w:szCs w:val="18"/>
        </w:rPr>
      </w:pPr>
      <w:r w:rsidRPr="00DB7F67">
        <w:rPr>
          <w:rFonts w:ascii="Arial" w:eastAsia="Times New Roman" w:hAnsi="Arial" w:cs="Arial"/>
          <w:i/>
          <w:color w:val="595959" w:themeColor="text1" w:themeTint="A6"/>
          <w:sz w:val="18"/>
          <w:szCs w:val="18"/>
        </w:rPr>
        <w:t>DNS Domain &amp; DNS server</w:t>
      </w:r>
      <w:r w:rsidRPr="002A4B0E">
        <w:rPr>
          <w:rFonts w:ascii="Arial" w:eastAsia="Times New Roman" w:hAnsi="Arial" w:cs="Arial"/>
          <w:i/>
          <w:sz w:val="18"/>
          <w:szCs w:val="18"/>
        </w:rPr>
        <w:t xml:space="preserve">: </w:t>
      </w:r>
      <w:r>
        <w:rPr>
          <w:rFonts w:ascii="Arial" w:eastAsia="Times New Roman" w:hAnsi="Arial" w:cs="Arial"/>
          <w:sz w:val="18"/>
          <w:szCs w:val="18"/>
        </w:rPr>
        <w:t>Once the</w:t>
      </w:r>
      <w:r w:rsidRPr="002A4B0E">
        <w:rPr>
          <w:rFonts w:ascii="Arial" w:eastAsia="Times New Roman" w:hAnsi="Arial" w:cs="Arial"/>
          <w:sz w:val="18"/>
          <w:szCs w:val="18"/>
        </w:rPr>
        <w:t xml:space="preserve"> DNS environment i</w:t>
      </w:r>
      <w:r>
        <w:rPr>
          <w:rFonts w:ascii="Arial" w:eastAsia="Times New Roman" w:hAnsi="Arial" w:cs="Arial"/>
          <w:sz w:val="18"/>
          <w:szCs w:val="18"/>
        </w:rPr>
        <w:t>s selected it will automatically populate the</w:t>
      </w:r>
      <w:r w:rsidRPr="002A4B0E">
        <w:rPr>
          <w:rFonts w:ascii="Arial" w:eastAsia="Times New Roman" w:hAnsi="Arial" w:cs="Arial"/>
          <w:sz w:val="18"/>
          <w:szCs w:val="18"/>
        </w:rPr>
        <w:t xml:space="preserve"> DNS domain and DNS server.</w:t>
      </w:r>
    </w:p>
    <w:p w14:paraId="6E7F71EB" w14:textId="77777777" w:rsidR="00445711" w:rsidRPr="003D3D40" w:rsidRDefault="00445711" w:rsidP="00445711">
      <w:pPr>
        <w:numPr>
          <w:ilvl w:val="0"/>
          <w:numId w:val="42"/>
        </w:numPr>
        <w:spacing w:after="200" w:line="276" w:lineRule="auto"/>
        <w:rPr>
          <w:rFonts w:cs="Arial"/>
          <w:color w:val="595959" w:themeColor="text1" w:themeTint="A6"/>
          <w:szCs w:val="20"/>
        </w:rPr>
      </w:pPr>
      <w:r>
        <w:rPr>
          <w:rFonts w:cs="Arial"/>
          <w:color w:val="595959" w:themeColor="text1" w:themeTint="A6"/>
          <w:szCs w:val="20"/>
        </w:rPr>
        <w:t xml:space="preserve">Enter the </w:t>
      </w:r>
      <w:r w:rsidRPr="003D3D40">
        <w:rPr>
          <w:rFonts w:cs="Arial"/>
          <w:color w:val="595959" w:themeColor="text1" w:themeTint="A6"/>
          <w:szCs w:val="20"/>
        </w:rPr>
        <w:t>Data Logical Interface details:</w:t>
      </w:r>
    </w:p>
    <w:p w14:paraId="2A424254" w14:textId="77777777" w:rsidR="00445711" w:rsidRPr="00DE6461" w:rsidRDefault="00445711" w:rsidP="00445711">
      <w:pPr>
        <w:ind w:firstLine="720"/>
        <w:rPr>
          <w:rFonts w:cs="Arial"/>
          <w:color w:val="595959" w:themeColor="text1" w:themeTint="A6"/>
          <w:szCs w:val="20"/>
        </w:rPr>
      </w:pPr>
      <w:r w:rsidRPr="00DE6461">
        <w:rPr>
          <w:rFonts w:cs="Arial"/>
          <w:noProof/>
          <w:color w:val="595959" w:themeColor="text1" w:themeTint="A6"/>
          <w:szCs w:val="20"/>
          <w:lang w:val="en-US" w:eastAsia="en-US"/>
        </w:rPr>
        <w:lastRenderedPageBreak/>
        <w:drawing>
          <wp:inline distT="0" distB="0" distL="0" distR="0" wp14:anchorId="03E5CC0B" wp14:editId="21D172ED">
            <wp:extent cx="3812449" cy="12213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28771" cy="1226579"/>
                    </a:xfrm>
                    <a:prstGeom prst="rect">
                      <a:avLst/>
                    </a:prstGeom>
                    <a:noFill/>
                    <a:ln>
                      <a:noFill/>
                    </a:ln>
                  </pic:spPr>
                </pic:pic>
              </a:graphicData>
            </a:graphic>
          </wp:inline>
        </w:drawing>
      </w:r>
    </w:p>
    <w:p w14:paraId="4AF75107" w14:textId="77777777" w:rsidR="00445711" w:rsidRPr="003D3D40" w:rsidRDefault="00445711" w:rsidP="00445711">
      <w:pPr>
        <w:pStyle w:val="ListParagraph"/>
        <w:numPr>
          <w:ilvl w:val="0"/>
          <w:numId w:val="39"/>
        </w:numPr>
        <w:rPr>
          <w:rFonts w:ascii="Arial" w:eastAsia="Times New Roman" w:hAnsi="Arial" w:cs="Arial"/>
          <w:i/>
          <w:color w:val="595959" w:themeColor="text1" w:themeTint="A6"/>
          <w:sz w:val="18"/>
          <w:szCs w:val="18"/>
        </w:rPr>
      </w:pPr>
      <w:r w:rsidRPr="003D3D40">
        <w:rPr>
          <w:rFonts w:ascii="Arial" w:eastAsia="Times New Roman" w:hAnsi="Arial" w:cs="Arial"/>
          <w:i/>
          <w:color w:val="595959" w:themeColor="text1" w:themeTint="A6"/>
          <w:sz w:val="18"/>
          <w:szCs w:val="18"/>
        </w:rPr>
        <w:t>Address, Netmask &amp; Route gateway</w:t>
      </w:r>
      <w:r>
        <w:rPr>
          <w:rFonts w:ascii="Arial" w:eastAsia="Times New Roman" w:hAnsi="Arial" w:cs="Arial"/>
          <w:i/>
          <w:color w:val="595959" w:themeColor="text1" w:themeTint="A6"/>
          <w:sz w:val="18"/>
          <w:szCs w:val="18"/>
        </w:rPr>
        <w:t xml:space="preserve">: </w:t>
      </w:r>
      <w:r w:rsidRPr="003D3D40">
        <w:rPr>
          <w:rFonts w:ascii="Arial" w:eastAsia="Times New Roman" w:hAnsi="Arial" w:cs="Arial"/>
          <w:i/>
          <w:color w:val="595959" w:themeColor="text1" w:themeTint="A6"/>
          <w:sz w:val="18"/>
          <w:szCs w:val="18"/>
        </w:rPr>
        <w:t xml:space="preserve"> </w:t>
      </w:r>
      <w:r>
        <w:rPr>
          <w:rFonts w:ascii="Arial" w:eastAsia="Times New Roman" w:hAnsi="Arial" w:cs="Arial"/>
          <w:sz w:val="18"/>
          <w:szCs w:val="18"/>
        </w:rPr>
        <w:t>Input the details based on the Banana IP request.</w:t>
      </w:r>
    </w:p>
    <w:p w14:paraId="0CEC6272" w14:textId="77777777" w:rsidR="00445711" w:rsidRPr="003D3D40" w:rsidRDefault="00445711" w:rsidP="00445711">
      <w:pPr>
        <w:pStyle w:val="ListParagraph"/>
        <w:numPr>
          <w:ilvl w:val="0"/>
          <w:numId w:val="39"/>
        </w:numPr>
        <w:rPr>
          <w:rFonts w:ascii="Arial" w:eastAsia="Times New Roman" w:hAnsi="Arial" w:cs="Arial"/>
          <w:i/>
          <w:color w:val="595959" w:themeColor="text1" w:themeTint="A6"/>
          <w:sz w:val="18"/>
          <w:szCs w:val="18"/>
        </w:rPr>
      </w:pPr>
      <w:r>
        <w:rPr>
          <w:rFonts w:ascii="Arial" w:eastAsia="Times New Roman" w:hAnsi="Arial" w:cs="Arial"/>
          <w:i/>
          <w:color w:val="595959" w:themeColor="text1" w:themeTint="A6"/>
          <w:sz w:val="18"/>
          <w:szCs w:val="18"/>
        </w:rPr>
        <w:t>Port</w:t>
      </w:r>
      <w:r w:rsidRPr="003D3D40">
        <w:rPr>
          <w:rFonts w:ascii="Arial" w:eastAsia="Times New Roman" w:hAnsi="Arial" w:cs="Arial"/>
          <w:i/>
          <w:color w:val="595959" w:themeColor="text1" w:themeTint="A6"/>
          <w:sz w:val="18"/>
          <w:szCs w:val="18"/>
        </w:rPr>
        <w:t xml:space="preserve">:  </w:t>
      </w:r>
      <w:r>
        <w:rPr>
          <w:rFonts w:ascii="Arial" w:eastAsia="Times New Roman" w:hAnsi="Arial" w:cs="Arial"/>
          <w:sz w:val="18"/>
          <w:szCs w:val="18"/>
        </w:rPr>
        <w:t>This will be the</w:t>
      </w:r>
      <w:r w:rsidRPr="00F06872">
        <w:rPr>
          <w:rFonts w:ascii="Arial" w:eastAsia="Times New Roman" w:hAnsi="Arial" w:cs="Arial"/>
          <w:i/>
          <w:sz w:val="18"/>
          <w:szCs w:val="18"/>
        </w:rPr>
        <w:t xml:space="preserve"> </w:t>
      </w:r>
      <w:proofErr w:type="spellStart"/>
      <w:r w:rsidRPr="00F06872">
        <w:rPr>
          <w:rFonts w:ascii="Arial" w:eastAsia="Times New Roman" w:hAnsi="Arial" w:cs="Arial"/>
          <w:sz w:val="18"/>
          <w:szCs w:val="18"/>
        </w:rPr>
        <w:t>Vlan</w:t>
      </w:r>
      <w:proofErr w:type="spellEnd"/>
      <w:r w:rsidRPr="00F06872">
        <w:rPr>
          <w:rFonts w:ascii="Arial" w:eastAsia="Times New Roman" w:hAnsi="Arial" w:cs="Arial"/>
          <w:sz w:val="18"/>
          <w:szCs w:val="18"/>
        </w:rPr>
        <w:t xml:space="preserve"> of the </w:t>
      </w:r>
      <w:proofErr w:type="spellStart"/>
      <w:r w:rsidRPr="00F06872">
        <w:rPr>
          <w:rFonts w:ascii="Arial" w:eastAsia="Times New Roman" w:hAnsi="Arial" w:cs="Arial"/>
          <w:sz w:val="18"/>
          <w:szCs w:val="18"/>
        </w:rPr>
        <w:t>Vserver</w:t>
      </w:r>
      <w:proofErr w:type="spellEnd"/>
      <w:r w:rsidRPr="00F06872">
        <w:rPr>
          <w:rFonts w:ascii="Arial" w:eastAsia="Times New Roman" w:hAnsi="Arial" w:cs="Arial"/>
          <w:sz w:val="18"/>
          <w:szCs w:val="18"/>
        </w:rPr>
        <w:t xml:space="preserve"> which you are creating. </w:t>
      </w:r>
    </w:p>
    <w:p w14:paraId="63896E47" w14:textId="77777777" w:rsidR="00445711" w:rsidRPr="003D3D40" w:rsidRDefault="00445711" w:rsidP="00445711">
      <w:pPr>
        <w:pStyle w:val="ListParagraph"/>
        <w:numPr>
          <w:ilvl w:val="0"/>
          <w:numId w:val="39"/>
        </w:numPr>
        <w:rPr>
          <w:rFonts w:ascii="Arial" w:eastAsia="Times New Roman" w:hAnsi="Arial" w:cs="Arial"/>
          <w:i/>
          <w:color w:val="595959" w:themeColor="text1" w:themeTint="A6"/>
          <w:sz w:val="18"/>
          <w:szCs w:val="18"/>
        </w:rPr>
      </w:pPr>
      <w:r w:rsidRPr="003D3D40">
        <w:rPr>
          <w:rFonts w:ascii="Arial" w:eastAsia="Times New Roman" w:hAnsi="Arial" w:cs="Arial"/>
          <w:i/>
          <w:color w:val="595959" w:themeColor="text1" w:themeTint="A6"/>
          <w:sz w:val="18"/>
          <w:szCs w:val="18"/>
        </w:rPr>
        <w:t xml:space="preserve">Failover Group:  </w:t>
      </w:r>
      <w:r>
        <w:rPr>
          <w:rFonts w:ascii="Arial" w:eastAsia="Times New Roman" w:hAnsi="Arial" w:cs="Arial"/>
          <w:sz w:val="18"/>
          <w:szCs w:val="18"/>
        </w:rPr>
        <w:t>Input the</w:t>
      </w:r>
      <w:r w:rsidRPr="00F06872">
        <w:rPr>
          <w:rFonts w:ascii="Arial" w:eastAsia="Times New Roman" w:hAnsi="Arial" w:cs="Arial"/>
          <w:sz w:val="18"/>
          <w:szCs w:val="18"/>
        </w:rPr>
        <w:t xml:space="preserve"> Failover group</w:t>
      </w:r>
      <w:r>
        <w:rPr>
          <w:rFonts w:ascii="Arial" w:eastAsia="Times New Roman" w:hAnsi="Arial" w:cs="Arial"/>
          <w:sz w:val="18"/>
          <w:szCs w:val="18"/>
        </w:rPr>
        <w:t xml:space="preserve"> as shown below</w:t>
      </w:r>
    </w:p>
    <w:p w14:paraId="2A5882D8" w14:textId="77777777" w:rsidR="00445711" w:rsidRPr="00DE6461" w:rsidRDefault="00445711" w:rsidP="00445711">
      <w:pPr>
        <w:ind w:left="750" w:firstLine="330"/>
        <w:rPr>
          <w:rFonts w:cs="Arial"/>
          <w:noProof/>
          <w:color w:val="595959" w:themeColor="text1" w:themeTint="A6"/>
          <w:szCs w:val="20"/>
        </w:rPr>
      </w:pPr>
      <w:r w:rsidRPr="00DE6461">
        <w:rPr>
          <w:rFonts w:cs="Arial"/>
          <w:noProof/>
          <w:color w:val="595959" w:themeColor="text1" w:themeTint="A6"/>
          <w:szCs w:val="20"/>
        </w:rPr>
        <w:t>Login to the cluster</w:t>
      </w:r>
      <w:r>
        <w:rPr>
          <w:rFonts w:cs="Arial"/>
          <w:noProof/>
          <w:color w:val="595959" w:themeColor="text1" w:themeTint="A6"/>
          <w:szCs w:val="20"/>
        </w:rPr>
        <w:t>:</w:t>
      </w:r>
    </w:p>
    <w:p w14:paraId="20A06546" w14:textId="77777777" w:rsidR="00445711" w:rsidRPr="00DE6461" w:rsidRDefault="00445711" w:rsidP="00445711">
      <w:pPr>
        <w:ind w:left="360" w:firstLine="720"/>
        <w:rPr>
          <w:rFonts w:cs="Arial"/>
          <w:noProof/>
          <w:color w:val="595959" w:themeColor="text1" w:themeTint="A6"/>
          <w:szCs w:val="20"/>
        </w:rPr>
      </w:pPr>
      <w:r w:rsidRPr="00DE6461">
        <w:rPr>
          <w:rFonts w:cs="Arial"/>
          <w:noProof/>
          <w:color w:val="595959" w:themeColor="text1" w:themeTint="A6"/>
          <w:szCs w:val="20"/>
          <w:lang w:val="en-US" w:eastAsia="en-US"/>
        </w:rPr>
        <w:drawing>
          <wp:inline distT="0" distB="0" distL="0" distR="0" wp14:anchorId="7B32B906" wp14:editId="63F10D98">
            <wp:extent cx="3211195" cy="190500"/>
            <wp:effectExtent l="0" t="0" r="0" b="1270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11195" cy="190500"/>
                    </a:xfrm>
                    <a:prstGeom prst="rect">
                      <a:avLst/>
                    </a:prstGeom>
                    <a:noFill/>
                    <a:ln>
                      <a:noFill/>
                    </a:ln>
                  </pic:spPr>
                </pic:pic>
              </a:graphicData>
            </a:graphic>
          </wp:inline>
        </w:drawing>
      </w:r>
    </w:p>
    <w:p w14:paraId="4459E8E0" w14:textId="77777777" w:rsidR="00445711" w:rsidRDefault="00445711" w:rsidP="00445711">
      <w:pPr>
        <w:spacing w:after="200" w:line="276" w:lineRule="auto"/>
        <w:ind w:left="1080"/>
        <w:rPr>
          <w:rFonts w:cs="Arial"/>
          <w:noProof/>
          <w:color w:val="595959" w:themeColor="text1" w:themeTint="A6"/>
          <w:szCs w:val="20"/>
        </w:rPr>
      </w:pPr>
      <w:r>
        <w:rPr>
          <w:rFonts w:cs="Arial"/>
          <w:noProof/>
          <w:color w:val="595959" w:themeColor="text1" w:themeTint="A6"/>
          <w:szCs w:val="20"/>
        </w:rPr>
        <w:t xml:space="preserve">This </w:t>
      </w:r>
      <w:r w:rsidRPr="00F06872">
        <w:rPr>
          <w:rFonts w:cs="Arial"/>
          <w:noProof/>
          <w:color w:val="595959" w:themeColor="text1" w:themeTint="A6"/>
          <w:szCs w:val="20"/>
        </w:rPr>
        <w:t>will list all failover groups</w:t>
      </w:r>
      <w:r>
        <w:rPr>
          <w:rFonts w:cs="Arial"/>
          <w:noProof/>
          <w:color w:val="595959" w:themeColor="text1" w:themeTint="A6"/>
          <w:szCs w:val="20"/>
        </w:rPr>
        <w:t>.</w:t>
      </w:r>
      <w:r w:rsidRPr="00F06872">
        <w:rPr>
          <w:rFonts w:cs="Arial"/>
          <w:noProof/>
          <w:color w:val="595959" w:themeColor="text1" w:themeTint="A6"/>
          <w:szCs w:val="20"/>
        </w:rPr>
        <w:t xml:space="preserve"> we have to select </w:t>
      </w:r>
      <w:r>
        <w:rPr>
          <w:rFonts w:cs="Arial"/>
          <w:noProof/>
          <w:color w:val="595959" w:themeColor="text1" w:themeTint="A6"/>
          <w:szCs w:val="20"/>
        </w:rPr>
        <w:t xml:space="preserve"> the </w:t>
      </w:r>
      <w:r w:rsidRPr="00F06872">
        <w:rPr>
          <w:rFonts w:cs="Arial"/>
          <w:noProof/>
          <w:color w:val="595959" w:themeColor="text1" w:themeTint="A6"/>
          <w:szCs w:val="20"/>
        </w:rPr>
        <w:t xml:space="preserve">failovergroup which </w:t>
      </w:r>
      <w:r>
        <w:rPr>
          <w:rFonts w:cs="Arial"/>
          <w:noProof/>
          <w:color w:val="595959" w:themeColor="text1" w:themeTint="A6"/>
          <w:szCs w:val="20"/>
        </w:rPr>
        <w:t xml:space="preserve">points </w:t>
      </w:r>
      <w:r w:rsidRPr="00F06872">
        <w:rPr>
          <w:rFonts w:cs="Arial"/>
          <w:noProof/>
          <w:color w:val="595959" w:themeColor="text1" w:themeTint="A6"/>
          <w:szCs w:val="20"/>
        </w:rPr>
        <w:t xml:space="preserve">to </w:t>
      </w:r>
      <w:r>
        <w:rPr>
          <w:rFonts w:cs="Arial"/>
          <w:noProof/>
          <w:color w:val="595959" w:themeColor="text1" w:themeTint="A6"/>
          <w:szCs w:val="20"/>
        </w:rPr>
        <w:t xml:space="preserve">the </w:t>
      </w:r>
      <w:r w:rsidRPr="00F06872">
        <w:rPr>
          <w:rFonts w:cs="Arial"/>
          <w:noProof/>
          <w:color w:val="595959" w:themeColor="text1" w:themeTint="A6"/>
          <w:szCs w:val="20"/>
        </w:rPr>
        <w:t>port</w:t>
      </w:r>
    </w:p>
    <w:p w14:paraId="4847A6ED" w14:textId="77777777" w:rsidR="00445711" w:rsidRPr="00A22B05" w:rsidRDefault="00445711" w:rsidP="00445711">
      <w:pPr>
        <w:spacing w:after="200" w:line="276" w:lineRule="auto"/>
        <w:ind w:left="1080"/>
        <w:rPr>
          <w:rFonts w:cs="Arial"/>
          <w:noProof/>
          <w:color w:val="595959" w:themeColor="text1" w:themeTint="A6"/>
          <w:szCs w:val="20"/>
        </w:rPr>
      </w:pPr>
      <w:r>
        <w:rPr>
          <w:rFonts w:cs="Arial"/>
          <w:noProof/>
          <w:color w:val="595959" w:themeColor="text1" w:themeTint="A6"/>
          <w:szCs w:val="20"/>
        </w:rPr>
        <w:t>Ex:  I</w:t>
      </w:r>
      <w:r w:rsidRPr="00F06872">
        <w:rPr>
          <w:rFonts w:cs="Arial"/>
          <w:noProof/>
          <w:color w:val="595959" w:themeColor="text1" w:themeTint="A6"/>
          <w:szCs w:val="20"/>
        </w:rPr>
        <w:t>f the port is a0a-2051 the f</w:t>
      </w:r>
      <w:r>
        <w:rPr>
          <w:rFonts w:cs="Arial"/>
          <w:noProof/>
          <w:color w:val="595959" w:themeColor="text1" w:themeTint="A6"/>
          <w:szCs w:val="20"/>
        </w:rPr>
        <w:t>ailover group will be data-2051</w:t>
      </w:r>
    </w:p>
    <w:p w14:paraId="7FDBABDC" w14:textId="77777777" w:rsidR="00445711" w:rsidRPr="00A22B05" w:rsidRDefault="00445711" w:rsidP="00445711">
      <w:pPr>
        <w:numPr>
          <w:ilvl w:val="0"/>
          <w:numId w:val="42"/>
        </w:numPr>
        <w:spacing w:after="200" w:line="276" w:lineRule="auto"/>
        <w:rPr>
          <w:rFonts w:cs="Arial"/>
          <w:color w:val="595959" w:themeColor="text1" w:themeTint="A6"/>
          <w:szCs w:val="20"/>
        </w:rPr>
      </w:pPr>
      <w:r>
        <w:rPr>
          <w:rFonts w:cs="Arial"/>
          <w:color w:val="595959" w:themeColor="text1" w:themeTint="A6"/>
          <w:szCs w:val="20"/>
        </w:rPr>
        <w:t xml:space="preserve">Next Input the </w:t>
      </w:r>
      <w:r w:rsidRPr="00A22B05">
        <w:rPr>
          <w:rFonts w:cs="Arial"/>
          <w:color w:val="595959" w:themeColor="text1" w:themeTint="A6"/>
          <w:szCs w:val="20"/>
        </w:rPr>
        <w:t>Storage Details:</w:t>
      </w:r>
    </w:p>
    <w:p w14:paraId="295D07FE" w14:textId="77777777" w:rsidR="00445711" w:rsidRPr="00543845" w:rsidRDefault="00445711" w:rsidP="00445711">
      <w:pPr>
        <w:pStyle w:val="ListParagraph"/>
        <w:numPr>
          <w:ilvl w:val="0"/>
          <w:numId w:val="39"/>
        </w:numPr>
        <w:rPr>
          <w:rFonts w:ascii="Arial" w:eastAsia="Times New Roman" w:hAnsi="Arial" w:cs="Arial"/>
          <w:i/>
          <w:color w:val="595959" w:themeColor="text1" w:themeTint="A6"/>
          <w:sz w:val="18"/>
          <w:szCs w:val="18"/>
        </w:rPr>
      </w:pPr>
      <w:r w:rsidRPr="00543845">
        <w:rPr>
          <w:rFonts w:ascii="Arial" w:eastAsia="Times New Roman" w:hAnsi="Arial" w:cs="Arial"/>
          <w:i/>
          <w:color w:val="595959" w:themeColor="text1" w:themeTint="A6"/>
          <w:sz w:val="18"/>
          <w:szCs w:val="18"/>
        </w:rPr>
        <w:t>A</w:t>
      </w:r>
      <w:r>
        <w:rPr>
          <w:rFonts w:ascii="Arial" w:eastAsia="Times New Roman" w:hAnsi="Arial" w:cs="Arial"/>
          <w:i/>
          <w:color w:val="595959" w:themeColor="text1" w:themeTint="A6"/>
          <w:sz w:val="18"/>
          <w:szCs w:val="18"/>
        </w:rPr>
        <w:t>ggregate</w:t>
      </w:r>
      <w:r w:rsidRPr="00543845">
        <w:rPr>
          <w:rFonts w:ascii="Arial" w:eastAsia="Times New Roman" w:hAnsi="Arial" w:cs="Arial"/>
          <w:i/>
          <w:color w:val="595959" w:themeColor="text1" w:themeTint="A6"/>
          <w:sz w:val="18"/>
          <w:szCs w:val="18"/>
        </w:rPr>
        <w:t xml:space="preserve">: </w:t>
      </w:r>
      <w:r w:rsidRPr="00543845">
        <w:rPr>
          <w:rFonts w:ascii="Arial" w:eastAsia="Times New Roman" w:hAnsi="Arial" w:cs="Arial"/>
          <w:sz w:val="18"/>
          <w:szCs w:val="18"/>
        </w:rPr>
        <w:t xml:space="preserve">It will be </w:t>
      </w:r>
      <w:r>
        <w:rPr>
          <w:rFonts w:ascii="Arial" w:eastAsia="Times New Roman" w:hAnsi="Arial" w:cs="Arial"/>
          <w:sz w:val="18"/>
          <w:szCs w:val="18"/>
        </w:rPr>
        <w:t xml:space="preserve">selected by </w:t>
      </w:r>
      <w:r w:rsidRPr="00543845">
        <w:rPr>
          <w:rFonts w:ascii="Arial" w:eastAsia="Times New Roman" w:hAnsi="Arial" w:cs="Arial"/>
          <w:sz w:val="18"/>
          <w:szCs w:val="18"/>
        </w:rPr>
        <w:t xml:space="preserve">default when you select the node </w:t>
      </w:r>
      <w:r>
        <w:rPr>
          <w:rFonts w:ascii="Arial" w:eastAsia="Times New Roman" w:hAnsi="Arial" w:cs="Arial"/>
          <w:sz w:val="18"/>
          <w:szCs w:val="18"/>
        </w:rPr>
        <w:t>during the</w:t>
      </w:r>
      <w:r w:rsidRPr="00543845">
        <w:rPr>
          <w:rFonts w:ascii="Arial" w:eastAsia="Times New Roman" w:hAnsi="Arial" w:cs="Arial"/>
          <w:sz w:val="18"/>
          <w:szCs w:val="18"/>
        </w:rPr>
        <w:t xml:space="preserve"> </w:t>
      </w:r>
      <w:proofErr w:type="spellStart"/>
      <w:r w:rsidRPr="00543845">
        <w:rPr>
          <w:rFonts w:ascii="Arial" w:eastAsia="Times New Roman" w:hAnsi="Arial" w:cs="Arial"/>
          <w:sz w:val="18"/>
          <w:szCs w:val="18"/>
        </w:rPr>
        <w:t>Vserver</w:t>
      </w:r>
      <w:proofErr w:type="spellEnd"/>
      <w:r w:rsidRPr="00543845">
        <w:rPr>
          <w:rFonts w:ascii="Arial" w:eastAsia="Times New Roman" w:hAnsi="Arial" w:cs="Arial"/>
          <w:sz w:val="18"/>
          <w:szCs w:val="18"/>
        </w:rPr>
        <w:t xml:space="preserve"> details</w:t>
      </w:r>
      <w:r w:rsidRPr="00543845">
        <w:rPr>
          <w:rFonts w:ascii="Arial" w:eastAsia="Times New Roman" w:hAnsi="Arial" w:cs="Arial"/>
          <w:i/>
          <w:color w:val="595959" w:themeColor="text1" w:themeTint="A6"/>
          <w:sz w:val="18"/>
          <w:szCs w:val="18"/>
        </w:rPr>
        <w:t xml:space="preserve">.  </w:t>
      </w:r>
    </w:p>
    <w:p w14:paraId="7108527E" w14:textId="77777777" w:rsidR="00445711" w:rsidRPr="00543845" w:rsidRDefault="00445711" w:rsidP="00445711">
      <w:pPr>
        <w:pStyle w:val="ListParagraph"/>
        <w:numPr>
          <w:ilvl w:val="0"/>
          <w:numId w:val="39"/>
        </w:numPr>
        <w:rPr>
          <w:rFonts w:ascii="Arial" w:eastAsia="Times New Roman" w:hAnsi="Arial" w:cs="Arial"/>
          <w:i/>
          <w:color w:val="595959" w:themeColor="text1" w:themeTint="A6"/>
          <w:sz w:val="18"/>
          <w:szCs w:val="18"/>
        </w:rPr>
      </w:pPr>
      <w:r>
        <w:rPr>
          <w:rFonts w:ascii="Arial" w:eastAsia="Times New Roman" w:hAnsi="Arial" w:cs="Arial"/>
          <w:i/>
          <w:color w:val="595959" w:themeColor="text1" w:themeTint="A6"/>
          <w:sz w:val="18"/>
          <w:szCs w:val="18"/>
        </w:rPr>
        <w:t xml:space="preserve">Volume CB Number: </w:t>
      </w:r>
      <w:r w:rsidRPr="00543845">
        <w:rPr>
          <w:rFonts w:ascii="Arial" w:eastAsia="Times New Roman" w:hAnsi="Arial" w:cs="Arial"/>
          <w:sz w:val="18"/>
          <w:szCs w:val="18"/>
        </w:rPr>
        <w:t>Update the charge back number.</w:t>
      </w:r>
    </w:p>
    <w:p w14:paraId="6751A6F4" w14:textId="77777777" w:rsidR="00445711" w:rsidRPr="00543845" w:rsidRDefault="00445711" w:rsidP="00445711">
      <w:pPr>
        <w:pStyle w:val="ListParagraph"/>
        <w:numPr>
          <w:ilvl w:val="0"/>
          <w:numId w:val="39"/>
        </w:numPr>
        <w:rPr>
          <w:rFonts w:ascii="Arial" w:eastAsia="Times New Roman" w:hAnsi="Arial" w:cs="Arial"/>
          <w:i/>
          <w:color w:val="595959" w:themeColor="text1" w:themeTint="A6"/>
          <w:sz w:val="18"/>
          <w:szCs w:val="18"/>
        </w:rPr>
      </w:pPr>
      <w:r w:rsidRPr="00543845">
        <w:rPr>
          <w:rFonts w:ascii="Arial" w:eastAsia="Times New Roman" w:hAnsi="Arial" w:cs="Arial"/>
          <w:i/>
          <w:color w:val="595959" w:themeColor="text1" w:themeTint="A6"/>
          <w:sz w:val="18"/>
          <w:szCs w:val="18"/>
        </w:rPr>
        <w:t>Enter the volume size</w:t>
      </w:r>
      <w:r>
        <w:rPr>
          <w:rFonts w:ascii="Arial" w:eastAsia="Times New Roman" w:hAnsi="Arial" w:cs="Arial"/>
          <w:i/>
          <w:color w:val="595959" w:themeColor="text1" w:themeTint="A6"/>
          <w:sz w:val="18"/>
          <w:szCs w:val="18"/>
        </w:rPr>
        <w:t>:</w:t>
      </w:r>
      <w:r w:rsidRPr="00543845">
        <w:rPr>
          <w:rFonts w:ascii="Arial" w:eastAsia="Times New Roman" w:hAnsi="Arial" w:cs="Arial"/>
          <w:i/>
          <w:color w:val="595959" w:themeColor="text1" w:themeTint="A6"/>
          <w:sz w:val="18"/>
          <w:szCs w:val="18"/>
        </w:rPr>
        <w:t xml:space="preserve"> </w:t>
      </w:r>
      <w:r w:rsidRPr="00543845">
        <w:rPr>
          <w:rFonts w:ascii="Arial" w:eastAsia="Times New Roman" w:hAnsi="Arial" w:cs="Arial"/>
          <w:sz w:val="18"/>
          <w:szCs w:val="18"/>
        </w:rPr>
        <w:t xml:space="preserve">Select 07, 14, 45 and </w:t>
      </w:r>
      <w:proofErr w:type="spellStart"/>
      <w:r w:rsidRPr="00543845">
        <w:rPr>
          <w:rFonts w:ascii="Arial" w:eastAsia="Times New Roman" w:hAnsi="Arial" w:cs="Arial"/>
          <w:sz w:val="18"/>
          <w:szCs w:val="18"/>
        </w:rPr>
        <w:t>nosnap</w:t>
      </w:r>
      <w:proofErr w:type="spellEnd"/>
      <w:r w:rsidRPr="00543845">
        <w:rPr>
          <w:rFonts w:ascii="Arial" w:eastAsia="Times New Roman" w:hAnsi="Arial" w:cs="Arial"/>
          <w:sz w:val="18"/>
          <w:szCs w:val="18"/>
        </w:rPr>
        <w:t xml:space="preserve"> volumes and provide the sizes of the volume.</w:t>
      </w:r>
    </w:p>
    <w:p w14:paraId="427ED028" w14:textId="77777777" w:rsidR="00445711" w:rsidRPr="00543845" w:rsidRDefault="00445711" w:rsidP="00445711">
      <w:pPr>
        <w:pStyle w:val="ListParagraph"/>
        <w:numPr>
          <w:ilvl w:val="1"/>
          <w:numId w:val="39"/>
        </w:numPr>
        <w:rPr>
          <w:rFonts w:ascii="Arial" w:eastAsia="Times New Roman" w:hAnsi="Arial" w:cs="Arial"/>
          <w:i/>
          <w:color w:val="595959" w:themeColor="text1" w:themeTint="A6"/>
          <w:sz w:val="18"/>
          <w:szCs w:val="18"/>
        </w:rPr>
      </w:pPr>
      <w:r w:rsidRPr="00543845">
        <w:rPr>
          <w:rFonts w:ascii="Arial" w:eastAsia="Times New Roman" w:hAnsi="Arial" w:cs="Arial"/>
          <w:i/>
          <w:color w:val="595959" w:themeColor="text1" w:themeTint="A6"/>
          <w:sz w:val="18"/>
          <w:szCs w:val="18"/>
        </w:rPr>
        <w:t>If the BU requested for 07 snap volumes mean checking snap07 only and uncheck the remaining ones.</w:t>
      </w:r>
    </w:p>
    <w:p w14:paraId="16046F7E" w14:textId="77777777" w:rsidR="00445711" w:rsidRPr="00543845" w:rsidRDefault="00445711" w:rsidP="00445711">
      <w:pPr>
        <w:pStyle w:val="ListParagraph"/>
        <w:numPr>
          <w:ilvl w:val="0"/>
          <w:numId w:val="39"/>
        </w:numPr>
        <w:rPr>
          <w:rFonts w:ascii="Arial" w:eastAsia="Times New Roman" w:hAnsi="Arial" w:cs="Arial"/>
          <w:i/>
          <w:color w:val="595959" w:themeColor="text1" w:themeTint="A6"/>
          <w:sz w:val="18"/>
          <w:szCs w:val="18"/>
        </w:rPr>
      </w:pPr>
      <w:r>
        <w:rPr>
          <w:rFonts w:ascii="Arial" w:eastAsia="Times New Roman" w:hAnsi="Arial" w:cs="Arial"/>
          <w:i/>
          <w:color w:val="595959" w:themeColor="text1" w:themeTint="A6"/>
          <w:sz w:val="18"/>
          <w:szCs w:val="18"/>
        </w:rPr>
        <w:t xml:space="preserve">Hosts with Read/Write and Root Access: </w:t>
      </w:r>
      <w:r w:rsidRPr="00543845">
        <w:rPr>
          <w:rFonts w:ascii="Arial" w:eastAsia="Times New Roman" w:hAnsi="Arial" w:cs="Arial"/>
          <w:sz w:val="18"/>
          <w:szCs w:val="18"/>
        </w:rPr>
        <w:t>Enter comma</w:t>
      </w:r>
      <w:r>
        <w:rPr>
          <w:rFonts w:ascii="Arial" w:eastAsia="Times New Roman" w:hAnsi="Arial" w:cs="Arial"/>
          <w:sz w:val="18"/>
          <w:szCs w:val="18"/>
        </w:rPr>
        <w:t xml:space="preserve"> </w:t>
      </w:r>
      <w:r w:rsidRPr="00543845">
        <w:rPr>
          <w:rFonts w:ascii="Arial" w:eastAsia="Times New Roman" w:hAnsi="Arial" w:cs="Arial"/>
          <w:sz w:val="18"/>
          <w:szCs w:val="18"/>
        </w:rPr>
        <w:t>(,) separated FQDN of the hosts that need access</w:t>
      </w:r>
    </w:p>
    <w:p w14:paraId="4335E9E6" w14:textId="77777777" w:rsidR="00445711" w:rsidRPr="00543845" w:rsidRDefault="00445711" w:rsidP="00445711">
      <w:pPr>
        <w:pStyle w:val="ListParagraph"/>
        <w:numPr>
          <w:ilvl w:val="0"/>
          <w:numId w:val="39"/>
        </w:numPr>
        <w:rPr>
          <w:rFonts w:ascii="Arial" w:eastAsia="Times New Roman" w:hAnsi="Arial" w:cs="Arial"/>
          <w:i/>
          <w:color w:val="595959" w:themeColor="text1" w:themeTint="A6"/>
          <w:sz w:val="18"/>
          <w:szCs w:val="18"/>
        </w:rPr>
      </w:pPr>
      <w:r w:rsidRPr="00543845">
        <w:rPr>
          <w:rFonts w:ascii="Arial" w:eastAsia="Times New Roman" w:hAnsi="Arial" w:cs="Arial"/>
          <w:i/>
          <w:color w:val="595959" w:themeColor="text1" w:themeTint="A6"/>
          <w:sz w:val="18"/>
          <w:szCs w:val="18"/>
        </w:rPr>
        <w:t>Enable thin provisioning</w:t>
      </w:r>
      <w:r>
        <w:rPr>
          <w:rFonts w:ascii="Arial" w:eastAsia="Times New Roman" w:hAnsi="Arial" w:cs="Arial"/>
          <w:i/>
          <w:color w:val="595959" w:themeColor="text1" w:themeTint="A6"/>
          <w:sz w:val="18"/>
          <w:szCs w:val="18"/>
        </w:rPr>
        <w:t xml:space="preserve">: </w:t>
      </w:r>
      <w:r w:rsidRPr="00543845">
        <w:rPr>
          <w:rFonts w:ascii="Arial" w:eastAsia="Times New Roman" w:hAnsi="Arial" w:cs="Arial"/>
          <w:sz w:val="18"/>
          <w:szCs w:val="18"/>
        </w:rPr>
        <w:t>Enable thin provisioning.</w:t>
      </w:r>
    </w:p>
    <w:p w14:paraId="065AEE15" w14:textId="77777777" w:rsidR="00445711" w:rsidRPr="00543845" w:rsidRDefault="00445711" w:rsidP="00445711">
      <w:pPr>
        <w:pStyle w:val="ListParagraph"/>
        <w:numPr>
          <w:ilvl w:val="0"/>
          <w:numId w:val="39"/>
        </w:numPr>
        <w:rPr>
          <w:rFonts w:ascii="Arial" w:eastAsia="Times New Roman" w:hAnsi="Arial" w:cs="Arial"/>
          <w:i/>
          <w:color w:val="595959" w:themeColor="text1" w:themeTint="A6"/>
          <w:sz w:val="18"/>
          <w:szCs w:val="18"/>
        </w:rPr>
      </w:pPr>
      <w:r w:rsidRPr="00543845">
        <w:rPr>
          <w:rFonts w:ascii="Arial" w:eastAsia="Times New Roman" w:hAnsi="Arial" w:cs="Arial"/>
          <w:i/>
          <w:color w:val="595959" w:themeColor="text1" w:themeTint="A6"/>
          <w:sz w:val="18"/>
          <w:szCs w:val="18"/>
        </w:rPr>
        <w:t xml:space="preserve">Primary Dedupe hours: </w:t>
      </w:r>
      <w:r>
        <w:rPr>
          <w:rFonts w:ascii="Arial" w:eastAsia="Times New Roman" w:hAnsi="Arial" w:cs="Arial"/>
          <w:sz w:val="18"/>
          <w:szCs w:val="18"/>
        </w:rPr>
        <w:t xml:space="preserve">It should be always </w:t>
      </w:r>
      <w:proofErr w:type="gramStart"/>
      <w:r>
        <w:rPr>
          <w:rFonts w:ascii="Arial" w:eastAsia="Times New Roman" w:hAnsi="Arial" w:cs="Arial"/>
          <w:sz w:val="18"/>
          <w:szCs w:val="18"/>
        </w:rPr>
        <w:t>be</w:t>
      </w:r>
      <w:proofErr w:type="gramEnd"/>
      <w:r>
        <w:rPr>
          <w:rFonts w:ascii="Arial" w:eastAsia="Times New Roman" w:hAnsi="Arial" w:cs="Arial"/>
          <w:sz w:val="18"/>
          <w:szCs w:val="18"/>
        </w:rPr>
        <w:t xml:space="preserve"> non-business hours i.e.</w:t>
      </w:r>
      <w:r w:rsidRPr="00543845">
        <w:rPr>
          <w:rFonts w:ascii="Arial" w:eastAsia="Times New Roman" w:hAnsi="Arial" w:cs="Arial"/>
          <w:sz w:val="18"/>
          <w:szCs w:val="18"/>
        </w:rPr>
        <w:t xml:space="preserve"> 22:00 to 03:00 irrespective of time zones.</w:t>
      </w:r>
      <w:r w:rsidRPr="00543845">
        <w:rPr>
          <w:rFonts w:ascii="Arial" w:eastAsia="Times New Roman" w:hAnsi="Arial" w:cs="Arial"/>
          <w:i/>
          <w:sz w:val="18"/>
          <w:szCs w:val="18"/>
        </w:rPr>
        <w:t xml:space="preserve">  </w:t>
      </w:r>
    </w:p>
    <w:p w14:paraId="696C40B7" w14:textId="77777777" w:rsidR="00445711" w:rsidRPr="00DE6461" w:rsidRDefault="00445711" w:rsidP="00445711">
      <w:pPr>
        <w:ind w:left="720"/>
        <w:rPr>
          <w:rFonts w:cs="Arial"/>
          <w:color w:val="595959" w:themeColor="text1" w:themeTint="A6"/>
          <w:szCs w:val="20"/>
        </w:rPr>
      </w:pPr>
    </w:p>
    <w:p w14:paraId="78FBA94F" w14:textId="77777777" w:rsidR="00445711" w:rsidRPr="00DE6461" w:rsidRDefault="00445711" w:rsidP="00445711">
      <w:pPr>
        <w:ind w:left="390"/>
        <w:rPr>
          <w:rFonts w:cs="Arial"/>
          <w:noProof/>
          <w:color w:val="595959" w:themeColor="text1" w:themeTint="A6"/>
          <w:szCs w:val="20"/>
        </w:rPr>
      </w:pPr>
    </w:p>
    <w:p w14:paraId="699B2D10" w14:textId="77777777" w:rsidR="00445711" w:rsidRPr="00DE6461" w:rsidRDefault="00445711" w:rsidP="00445711">
      <w:pPr>
        <w:ind w:firstLine="720"/>
        <w:rPr>
          <w:rFonts w:cs="Arial"/>
          <w:color w:val="595959" w:themeColor="text1" w:themeTint="A6"/>
          <w:szCs w:val="20"/>
          <w:u w:val="single"/>
        </w:rPr>
      </w:pPr>
      <w:r w:rsidRPr="00DE6461">
        <w:rPr>
          <w:rFonts w:cs="Arial"/>
          <w:noProof/>
          <w:color w:val="595959" w:themeColor="text1" w:themeTint="A6"/>
          <w:szCs w:val="20"/>
          <w:lang w:val="en-US" w:eastAsia="en-US"/>
        </w:rPr>
        <w:drawing>
          <wp:inline distT="0" distB="0" distL="0" distR="0" wp14:anchorId="31A36825" wp14:editId="64DF2ACE">
            <wp:extent cx="3888649" cy="3731761"/>
            <wp:effectExtent l="0" t="0" r="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04954" cy="3747408"/>
                    </a:xfrm>
                    <a:prstGeom prst="rect">
                      <a:avLst/>
                    </a:prstGeom>
                    <a:noFill/>
                    <a:ln>
                      <a:noFill/>
                    </a:ln>
                  </pic:spPr>
                </pic:pic>
              </a:graphicData>
            </a:graphic>
          </wp:inline>
        </w:drawing>
      </w:r>
    </w:p>
    <w:p w14:paraId="011CB847" w14:textId="77777777" w:rsidR="00445711" w:rsidRPr="00DE6461" w:rsidRDefault="00445711" w:rsidP="00445711">
      <w:pPr>
        <w:rPr>
          <w:rFonts w:cs="Arial"/>
          <w:color w:val="595959" w:themeColor="text1" w:themeTint="A6"/>
          <w:szCs w:val="20"/>
          <w:u w:val="single"/>
        </w:rPr>
      </w:pPr>
    </w:p>
    <w:p w14:paraId="45D619C4" w14:textId="77777777" w:rsidR="00445711" w:rsidRPr="00543845" w:rsidRDefault="00445711" w:rsidP="00445711">
      <w:pPr>
        <w:numPr>
          <w:ilvl w:val="0"/>
          <w:numId w:val="42"/>
        </w:numPr>
        <w:spacing w:after="200" w:line="276" w:lineRule="auto"/>
        <w:rPr>
          <w:rFonts w:cs="Arial"/>
          <w:color w:val="595959" w:themeColor="text1" w:themeTint="A6"/>
          <w:szCs w:val="20"/>
        </w:rPr>
      </w:pPr>
      <w:r>
        <w:rPr>
          <w:rFonts w:cs="Arial"/>
          <w:color w:val="595959" w:themeColor="text1" w:themeTint="A6"/>
          <w:szCs w:val="20"/>
        </w:rPr>
        <w:t xml:space="preserve">Next Enter the </w:t>
      </w:r>
      <w:proofErr w:type="spellStart"/>
      <w:r w:rsidRPr="00543845">
        <w:rPr>
          <w:rFonts w:cs="Arial"/>
          <w:color w:val="595959" w:themeColor="text1" w:themeTint="A6"/>
          <w:szCs w:val="20"/>
        </w:rPr>
        <w:t>Snapvault</w:t>
      </w:r>
      <w:proofErr w:type="spellEnd"/>
      <w:r w:rsidRPr="00543845">
        <w:rPr>
          <w:rFonts w:cs="Arial"/>
          <w:color w:val="595959" w:themeColor="text1" w:themeTint="A6"/>
          <w:szCs w:val="20"/>
        </w:rPr>
        <w:t xml:space="preserve"> details:</w:t>
      </w:r>
    </w:p>
    <w:p w14:paraId="41A740DB" w14:textId="77777777" w:rsidR="00445711" w:rsidRPr="00D402B0" w:rsidRDefault="00445711" w:rsidP="00445711">
      <w:pPr>
        <w:pStyle w:val="ListParagraph"/>
        <w:numPr>
          <w:ilvl w:val="0"/>
          <w:numId w:val="39"/>
        </w:numPr>
        <w:rPr>
          <w:rFonts w:ascii="Arial" w:eastAsia="Times New Roman" w:hAnsi="Arial" w:cs="Arial"/>
          <w:i/>
          <w:color w:val="595959" w:themeColor="text1" w:themeTint="A6"/>
          <w:sz w:val="18"/>
          <w:szCs w:val="18"/>
        </w:rPr>
      </w:pPr>
      <w:proofErr w:type="spellStart"/>
      <w:r w:rsidRPr="00D402B0">
        <w:rPr>
          <w:rFonts w:ascii="Arial" w:eastAsia="Times New Roman" w:hAnsi="Arial" w:cs="Arial"/>
          <w:i/>
          <w:color w:val="595959" w:themeColor="text1" w:themeTint="A6"/>
          <w:sz w:val="18"/>
          <w:szCs w:val="18"/>
        </w:rPr>
        <w:lastRenderedPageBreak/>
        <w:t>Snapvault</w:t>
      </w:r>
      <w:proofErr w:type="spellEnd"/>
      <w:r w:rsidRPr="00D402B0">
        <w:rPr>
          <w:rFonts w:ascii="Arial" w:eastAsia="Times New Roman" w:hAnsi="Arial" w:cs="Arial"/>
          <w:i/>
          <w:color w:val="595959" w:themeColor="text1" w:themeTint="A6"/>
          <w:sz w:val="18"/>
          <w:szCs w:val="18"/>
        </w:rPr>
        <w:t xml:space="preserve"> Backup Cluster: </w:t>
      </w:r>
      <w:r w:rsidRPr="00D402B0">
        <w:rPr>
          <w:rFonts w:ascii="Arial" w:eastAsia="Times New Roman" w:hAnsi="Arial" w:cs="Arial"/>
          <w:sz w:val="18"/>
          <w:szCs w:val="18"/>
        </w:rPr>
        <w:t xml:space="preserve">We have to provide the backup cluster for </w:t>
      </w:r>
      <w:proofErr w:type="spellStart"/>
      <w:r w:rsidRPr="00D402B0">
        <w:rPr>
          <w:rFonts w:ascii="Arial" w:eastAsia="Times New Roman" w:hAnsi="Arial" w:cs="Arial"/>
          <w:sz w:val="18"/>
          <w:szCs w:val="18"/>
        </w:rPr>
        <w:t>Snapvault</w:t>
      </w:r>
      <w:proofErr w:type="spellEnd"/>
      <w:r w:rsidRPr="00D402B0">
        <w:rPr>
          <w:rFonts w:ascii="Arial" w:eastAsia="Times New Roman" w:hAnsi="Arial" w:cs="Arial"/>
          <w:sz w:val="18"/>
          <w:szCs w:val="18"/>
        </w:rPr>
        <w:t xml:space="preserve"> configuration. Before that login to the cluster and verify </w:t>
      </w:r>
      <w:proofErr w:type="gramStart"/>
      <w:r w:rsidRPr="00D402B0">
        <w:rPr>
          <w:rFonts w:ascii="Arial" w:eastAsia="Times New Roman" w:hAnsi="Arial" w:cs="Arial"/>
          <w:sz w:val="18"/>
          <w:szCs w:val="18"/>
        </w:rPr>
        <w:t>backup</w:t>
      </w:r>
      <w:proofErr w:type="gramEnd"/>
      <w:r w:rsidRPr="00D402B0">
        <w:rPr>
          <w:rFonts w:ascii="Arial" w:eastAsia="Times New Roman" w:hAnsi="Arial" w:cs="Arial"/>
          <w:sz w:val="18"/>
          <w:szCs w:val="18"/>
        </w:rPr>
        <w:t xml:space="preserve"> clusters connected to the source cluster.</w:t>
      </w:r>
    </w:p>
    <w:p w14:paraId="486FEFE5" w14:textId="77777777" w:rsidR="00445711" w:rsidRDefault="00445711" w:rsidP="00445711">
      <w:pPr>
        <w:spacing w:after="200" w:line="276" w:lineRule="auto"/>
        <w:ind w:left="720" w:firstLine="360"/>
        <w:rPr>
          <w:rFonts w:cs="Arial"/>
          <w:color w:val="595959" w:themeColor="text1" w:themeTint="A6"/>
          <w:szCs w:val="20"/>
        </w:rPr>
      </w:pPr>
      <w:r>
        <w:rPr>
          <w:rFonts w:cs="Arial"/>
          <w:color w:val="595959" w:themeColor="text1" w:themeTint="A6"/>
          <w:szCs w:val="20"/>
        </w:rPr>
        <w:t>Ex: See example below</w:t>
      </w:r>
    </w:p>
    <w:p w14:paraId="0952F1F8" w14:textId="77777777" w:rsidR="00445711" w:rsidRPr="00D402B0" w:rsidRDefault="00445711" w:rsidP="00445711">
      <w:pPr>
        <w:spacing w:after="200" w:line="276" w:lineRule="auto"/>
        <w:ind w:left="720" w:firstLine="360"/>
        <w:rPr>
          <w:rFonts w:cs="Arial"/>
          <w:color w:val="595959" w:themeColor="text1" w:themeTint="A6"/>
          <w:szCs w:val="20"/>
        </w:rPr>
      </w:pPr>
      <w:r w:rsidRPr="00DE6461">
        <w:rPr>
          <w:rFonts w:cs="Arial"/>
          <w:noProof/>
          <w:color w:val="595959" w:themeColor="text1" w:themeTint="A6"/>
          <w:szCs w:val="20"/>
          <w:lang w:val="en-US" w:eastAsia="en-US"/>
        </w:rPr>
        <w:drawing>
          <wp:inline distT="0" distB="0" distL="0" distR="0" wp14:anchorId="607A1918" wp14:editId="47219C03">
            <wp:extent cx="4574449" cy="557681"/>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47062" cy="566533"/>
                    </a:xfrm>
                    <a:prstGeom prst="rect">
                      <a:avLst/>
                    </a:prstGeom>
                    <a:noFill/>
                    <a:ln>
                      <a:noFill/>
                    </a:ln>
                  </pic:spPr>
                </pic:pic>
              </a:graphicData>
            </a:graphic>
          </wp:inline>
        </w:drawing>
      </w:r>
    </w:p>
    <w:p w14:paraId="4E197F66" w14:textId="77777777" w:rsidR="00445711" w:rsidRPr="00D402B0" w:rsidRDefault="00445711" w:rsidP="00445711">
      <w:pPr>
        <w:pStyle w:val="ListParagraph"/>
        <w:numPr>
          <w:ilvl w:val="0"/>
          <w:numId w:val="39"/>
        </w:numPr>
        <w:rPr>
          <w:rFonts w:ascii="Arial" w:eastAsia="Times New Roman" w:hAnsi="Arial" w:cs="Arial"/>
          <w:i/>
          <w:sz w:val="18"/>
          <w:szCs w:val="18"/>
        </w:rPr>
      </w:pPr>
      <w:proofErr w:type="spellStart"/>
      <w:r>
        <w:rPr>
          <w:rFonts w:ascii="Arial" w:eastAsia="Times New Roman" w:hAnsi="Arial" w:cs="Arial"/>
          <w:i/>
          <w:color w:val="595959" w:themeColor="text1" w:themeTint="A6"/>
          <w:sz w:val="18"/>
          <w:szCs w:val="18"/>
        </w:rPr>
        <w:t>Snapvault</w:t>
      </w:r>
      <w:proofErr w:type="spellEnd"/>
      <w:r>
        <w:rPr>
          <w:rFonts w:ascii="Arial" w:eastAsia="Times New Roman" w:hAnsi="Arial" w:cs="Arial"/>
          <w:i/>
          <w:color w:val="595959" w:themeColor="text1" w:themeTint="A6"/>
          <w:sz w:val="18"/>
          <w:szCs w:val="18"/>
        </w:rPr>
        <w:t xml:space="preserve"> Backup </w:t>
      </w:r>
      <w:proofErr w:type="spellStart"/>
      <w:r>
        <w:rPr>
          <w:rFonts w:ascii="Arial" w:eastAsia="Times New Roman" w:hAnsi="Arial" w:cs="Arial"/>
          <w:i/>
          <w:color w:val="595959" w:themeColor="text1" w:themeTint="A6"/>
          <w:sz w:val="18"/>
          <w:szCs w:val="18"/>
        </w:rPr>
        <w:t>Vserver</w:t>
      </w:r>
      <w:proofErr w:type="spellEnd"/>
      <w:r>
        <w:rPr>
          <w:rFonts w:ascii="Arial" w:eastAsia="Times New Roman" w:hAnsi="Arial" w:cs="Arial"/>
          <w:i/>
          <w:color w:val="595959" w:themeColor="text1" w:themeTint="A6"/>
          <w:sz w:val="18"/>
          <w:szCs w:val="18"/>
        </w:rPr>
        <w:t xml:space="preserve">: </w:t>
      </w:r>
      <w:r w:rsidRPr="00D402B0">
        <w:rPr>
          <w:rFonts w:ascii="Arial" w:eastAsia="Times New Roman" w:hAnsi="Arial" w:cs="Arial"/>
          <w:sz w:val="18"/>
          <w:szCs w:val="18"/>
        </w:rPr>
        <w:t xml:space="preserve">Select the </w:t>
      </w:r>
      <w:proofErr w:type="spellStart"/>
      <w:r w:rsidRPr="00D402B0">
        <w:rPr>
          <w:rFonts w:ascii="Arial" w:eastAsia="Times New Roman" w:hAnsi="Arial" w:cs="Arial"/>
          <w:sz w:val="18"/>
          <w:szCs w:val="18"/>
        </w:rPr>
        <w:t>vserver</w:t>
      </w:r>
      <w:proofErr w:type="spellEnd"/>
      <w:r w:rsidRPr="00D402B0">
        <w:rPr>
          <w:rFonts w:ascii="Arial" w:eastAsia="Times New Roman" w:hAnsi="Arial" w:cs="Arial"/>
          <w:sz w:val="18"/>
          <w:szCs w:val="18"/>
        </w:rPr>
        <w:t xml:space="preserve"> in the cluster where we are configuring the backup.</w:t>
      </w:r>
      <w:r>
        <w:rPr>
          <w:rFonts w:ascii="Arial" w:eastAsia="Times New Roman" w:hAnsi="Arial" w:cs="Arial"/>
          <w:sz w:val="18"/>
          <w:szCs w:val="18"/>
        </w:rPr>
        <w:t xml:space="preserve"> Select a </w:t>
      </w:r>
      <w:proofErr w:type="spellStart"/>
      <w:r>
        <w:rPr>
          <w:rFonts w:ascii="Arial" w:eastAsia="Times New Roman" w:hAnsi="Arial" w:cs="Arial"/>
          <w:sz w:val="18"/>
          <w:szCs w:val="18"/>
        </w:rPr>
        <w:t>vserver</w:t>
      </w:r>
      <w:proofErr w:type="spellEnd"/>
      <w:r>
        <w:rPr>
          <w:rFonts w:ascii="Arial" w:eastAsia="Times New Roman" w:hAnsi="Arial" w:cs="Arial"/>
          <w:sz w:val="18"/>
          <w:szCs w:val="18"/>
        </w:rPr>
        <w:t xml:space="preserve"> that is on the same </w:t>
      </w:r>
      <w:proofErr w:type="spellStart"/>
      <w:r>
        <w:rPr>
          <w:rFonts w:ascii="Arial" w:eastAsia="Times New Roman" w:hAnsi="Arial" w:cs="Arial"/>
          <w:sz w:val="18"/>
          <w:szCs w:val="18"/>
        </w:rPr>
        <w:t>vlan</w:t>
      </w:r>
      <w:proofErr w:type="spellEnd"/>
      <w:r>
        <w:rPr>
          <w:rFonts w:ascii="Arial" w:eastAsia="Times New Roman" w:hAnsi="Arial" w:cs="Arial"/>
          <w:sz w:val="18"/>
          <w:szCs w:val="18"/>
        </w:rPr>
        <w:t xml:space="preserve"> as the source </w:t>
      </w:r>
      <w:proofErr w:type="spellStart"/>
      <w:r>
        <w:rPr>
          <w:rFonts w:ascii="Arial" w:eastAsia="Times New Roman" w:hAnsi="Arial" w:cs="Arial"/>
          <w:sz w:val="18"/>
          <w:szCs w:val="18"/>
        </w:rPr>
        <w:t>vserver</w:t>
      </w:r>
      <w:proofErr w:type="spellEnd"/>
      <w:r>
        <w:rPr>
          <w:rFonts w:ascii="Arial" w:eastAsia="Times New Roman" w:hAnsi="Arial" w:cs="Arial"/>
          <w:sz w:val="18"/>
          <w:szCs w:val="18"/>
        </w:rPr>
        <w:t>.</w:t>
      </w:r>
    </w:p>
    <w:p w14:paraId="433950C2" w14:textId="77777777" w:rsidR="00445711" w:rsidRPr="00D402B0" w:rsidRDefault="00445711" w:rsidP="00445711">
      <w:pPr>
        <w:pStyle w:val="ListParagraph"/>
        <w:numPr>
          <w:ilvl w:val="0"/>
          <w:numId w:val="39"/>
        </w:numPr>
        <w:rPr>
          <w:rFonts w:ascii="Arial" w:eastAsia="Times New Roman" w:hAnsi="Arial" w:cs="Arial"/>
          <w:sz w:val="18"/>
          <w:szCs w:val="18"/>
        </w:rPr>
      </w:pPr>
      <w:proofErr w:type="spellStart"/>
      <w:r>
        <w:rPr>
          <w:rFonts w:ascii="Arial" w:eastAsia="Times New Roman" w:hAnsi="Arial" w:cs="Arial"/>
          <w:i/>
          <w:color w:val="595959" w:themeColor="text1" w:themeTint="A6"/>
          <w:sz w:val="18"/>
          <w:szCs w:val="18"/>
        </w:rPr>
        <w:t>Snapvault</w:t>
      </w:r>
      <w:proofErr w:type="spellEnd"/>
      <w:r>
        <w:rPr>
          <w:rFonts w:ascii="Arial" w:eastAsia="Times New Roman" w:hAnsi="Arial" w:cs="Arial"/>
          <w:i/>
          <w:color w:val="595959" w:themeColor="text1" w:themeTint="A6"/>
          <w:sz w:val="18"/>
          <w:szCs w:val="18"/>
        </w:rPr>
        <w:t xml:space="preserve"> Backup </w:t>
      </w:r>
      <w:r w:rsidRPr="00D402B0">
        <w:rPr>
          <w:rFonts w:ascii="Arial" w:eastAsia="Times New Roman" w:hAnsi="Arial" w:cs="Arial"/>
          <w:i/>
          <w:color w:val="595959" w:themeColor="text1" w:themeTint="A6"/>
          <w:sz w:val="18"/>
          <w:szCs w:val="18"/>
        </w:rPr>
        <w:t xml:space="preserve">Node &amp; </w:t>
      </w:r>
      <w:proofErr w:type="spellStart"/>
      <w:r>
        <w:rPr>
          <w:rFonts w:ascii="Arial" w:eastAsia="Times New Roman" w:hAnsi="Arial" w:cs="Arial"/>
          <w:i/>
          <w:color w:val="595959" w:themeColor="text1" w:themeTint="A6"/>
          <w:sz w:val="18"/>
          <w:szCs w:val="18"/>
        </w:rPr>
        <w:t>Snapvault</w:t>
      </w:r>
      <w:proofErr w:type="spellEnd"/>
      <w:r>
        <w:rPr>
          <w:rFonts w:ascii="Arial" w:eastAsia="Times New Roman" w:hAnsi="Arial" w:cs="Arial"/>
          <w:i/>
          <w:color w:val="595959" w:themeColor="text1" w:themeTint="A6"/>
          <w:sz w:val="18"/>
          <w:szCs w:val="18"/>
        </w:rPr>
        <w:t xml:space="preserve"> Backup: </w:t>
      </w:r>
      <w:r w:rsidRPr="00D402B0">
        <w:rPr>
          <w:rFonts w:ascii="Arial" w:eastAsia="Times New Roman" w:hAnsi="Arial" w:cs="Arial"/>
          <w:sz w:val="18"/>
          <w:szCs w:val="18"/>
        </w:rPr>
        <w:t xml:space="preserve">Aggregate will be </w:t>
      </w:r>
      <w:r>
        <w:rPr>
          <w:rFonts w:ascii="Arial" w:eastAsia="Times New Roman" w:hAnsi="Arial" w:cs="Arial"/>
          <w:sz w:val="18"/>
          <w:szCs w:val="18"/>
        </w:rPr>
        <w:t xml:space="preserve">populated automatically </w:t>
      </w:r>
      <w:r w:rsidRPr="00D402B0">
        <w:rPr>
          <w:rFonts w:ascii="Arial" w:eastAsia="Times New Roman" w:hAnsi="Arial" w:cs="Arial"/>
          <w:sz w:val="18"/>
          <w:szCs w:val="18"/>
        </w:rPr>
        <w:t>based on the previous selection.</w:t>
      </w:r>
    </w:p>
    <w:p w14:paraId="08DC011D" w14:textId="77777777" w:rsidR="00445711" w:rsidRPr="00D402B0" w:rsidRDefault="00445711" w:rsidP="00445711">
      <w:pPr>
        <w:pStyle w:val="ListParagraph"/>
        <w:numPr>
          <w:ilvl w:val="0"/>
          <w:numId w:val="39"/>
        </w:numPr>
        <w:rPr>
          <w:rFonts w:ascii="Arial" w:eastAsia="Times New Roman" w:hAnsi="Arial" w:cs="Arial"/>
          <w:sz w:val="18"/>
          <w:szCs w:val="18"/>
        </w:rPr>
      </w:pPr>
      <w:proofErr w:type="spellStart"/>
      <w:r w:rsidRPr="00D402B0">
        <w:rPr>
          <w:rFonts w:ascii="Arial" w:eastAsia="Times New Roman" w:hAnsi="Arial" w:cs="Arial"/>
          <w:i/>
          <w:color w:val="595959" w:themeColor="text1" w:themeTint="A6"/>
          <w:sz w:val="18"/>
          <w:szCs w:val="18"/>
        </w:rPr>
        <w:t>Snapvault</w:t>
      </w:r>
      <w:proofErr w:type="spellEnd"/>
      <w:r w:rsidRPr="00D402B0">
        <w:rPr>
          <w:rFonts w:ascii="Arial" w:eastAsia="Times New Roman" w:hAnsi="Arial" w:cs="Arial"/>
          <w:i/>
          <w:color w:val="595959" w:themeColor="text1" w:themeTint="A6"/>
          <w:sz w:val="18"/>
          <w:szCs w:val="18"/>
        </w:rPr>
        <w:t xml:space="preserve"> transfer hour: </w:t>
      </w:r>
      <w:r w:rsidRPr="00D402B0">
        <w:rPr>
          <w:rFonts w:ascii="Arial" w:eastAsia="Times New Roman" w:hAnsi="Arial" w:cs="Arial"/>
          <w:sz w:val="18"/>
          <w:szCs w:val="18"/>
        </w:rPr>
        <w:t>It should be always in non-business hours i.e., 22:00 to 03:00 irrespective of time zones.</w:t>
      </w:r>
    </w:p>
    <w:p w14:paraId="7B2378D1" w14:textId="77777777" w:rsidR="00445711" w:rsidRPr="00DE6461" w:rsidRDefault="00445711" w:rsidP="00445711">
      <w:pPr>
        <w:ind w:firstLine="720"/>
        <w:rPr>
          <w:rFonts w:cs="Arial"/>
          <w:color w:val="595959" w:themeColor="text1" w:themeTint="A6"/>
          <w:szCs w:val="20"/>
        </w:rPr>
      </w:pPr>
      <w:r w:rsidRPr="00DE6461">
        <w:rPr>
          <w:rFonts w:cs="Arial"/>
          <w:noProof/>
          <w:color w:val="595959" w:themeColor="text1" w:themeTint="A6"/>
          <w:szCs w:val="20"/>
          <w:lang w:val="en-US" w:eastAsia="en-US"/>
        </w:rPr>
        <w:drawing>
          <wp:inline distT="0" distB="0" distL="0" distR="0" wp14:anchorId="6F6B0750" wp14:editId="78047B4D">
            <wp:extent cx="4117249" cy="156128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28011" cy="1565369"/>
                    </a:xfrm>
                    <a:prstGeom prst="rect">
                      <a:avLst/>
                    </a:prstGeom>
                    <a:noFill/>
                    <a:ln>
                      <a:noFill/>
                    </a:ln>
                  </pic:spPr>
                </pic:pic>
              </a:graphicData>
            </a:graphic>
          </wp:inline>
        </w:drawing>
      </w:r>
    </w:p>
    <w:p w14:paraId="1ADEEE7A" w14:textId="77777777" w:rsidR="00445711" w:rsidRPr="00DE6461" w:rsidRDefault="00445711" w:rsidP="00445711">
      <w:pPr>
        <w:rPr>
          <w:rFonts w:cs="Arial"/>
          <w:color w:val="595959" w:themeColor="text1" w:themeTint="A6"/>
          <w:szCs w:val="20"/>
        </w:rPr>
      </w:pPr>
    </w:p>
    <w:p w14:paraId="756F7E3B" w14:textId="77777777" w:rsidR="00445711" w:rsidRPr="00D402B0" w:rsidRDefault="00445711" w:rsidP="00445711">
      <w:pPr>
        <w:numPr>
          <w:ilvl w:val="0"/>
          <w:numId w:val="42"/>
        </w:numPr>
        <w:spacing w:after="200" w:line="276" w:lineRule="auto"/>
        <w:rPr>
          <w:rFonts w:cs="Arial"/>
          <w:color w:val="595959" w:themeColor="text1" w:themeTint="A6"/>
          <w:szCs w:val="20"/>
        </w:rPr>
      </w:pPr>
      <w:r>
        <w:rPr>
          <w:rFonts w:cs="Arial"/>
          <w:color w:val="595959" w:themeColor="text1" w:themeTint="A6"/>
          <w:szCs w:val="20"/>
        </w:rPr>
        <w:t>Execute the Work</w:t>
      </w:r>
      <w:r w:rsidRPr="00D402B0">
        <w:rPr>
          <w:rFonts w:cs="Arial"/>
          <w:color w:val="595959" w:themeColor="text1" w:themeTint="A6"/>
          <w:szCs w:val="20"/>
        </w:rPr>
        <w:t>flow:</w:t>
      </w:r>
    </w:p>
    <w:p w14:paraId="514A9B50" w14:textId="77777777" w:rsidR="00445711" w:rsidRPr="00DE6461" w:rsidRDefault="00445711" w:rsidP="00445711">
      <w:pPr>
        <w:ind w:firstLine="720"/>
        <w:rPr>
          <w:rFonts w:cs="Arial"/>
          <w:color w:val="595959" w:themeColor="text1" w:themeTint="A6"/>
          <w:szCs w:val="20"/>
        </w:rPr>
      </w:pPr>
      <w:r w:rsidRPr="00DE6461">
        <w:rPr>
          <w:rFonts w:cs="Arial"/>
          <w:noProof/>
          <w:color w:val="595959" w:themeColor="text1" w:themeTint="A6"/>
          <w:szCs w:val="20"/>
          <w:lang w:val="en-US" w:eastAsia="en-US"/>
        </w:rPr>
        <w:drawing>
          <wp:inline distT="0" distB="0" distL="0" distR="0" wp14:anchorId="5EFB20E6" wp14:editId="6329EEFF">
            <wp:extent cx="3812449" cy="941566"/>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23047" cy="944183"/>
                    </a:xfrm>
                    <a:prstGeom prst="rect">
                      <a:avLst/>
                    </a:prstGeom>
                    <a:noFill/>
                    <a:ln>
                      <a:noFill/>
                    </a:ln>
                  </pic:spPr>
                </pic:pic>
              </a:graphicData>
            </a:graphic>
          </wp:inline>
        </w:drawing>
      </w:r>
    </w:p>
    <w:p w14:paraId="36352BE6" w14:textId="77777777" w:rsidR="00445711" w:rsidRPr="00D402B0" w:rsidRDefault="00445711" w:rsidP="00445711">
      <w:pPr>
        <w:spacing w:after="200" w:line="276" w:lineRule="auto"/>
        <w:ind w:left="720"/>
        <w:rPr>
          <w:rFonts w:cs="Arial"/>
          <w:color w:val="595959" w:themeColor="text1" w:themeTint="A6"/>
          <w:szCs w:val="20"/>
        </w:rPr>
      </w:pPr>
      <w:r w:rsidRPr="00D402B0">
        <w:rPr>
          <w:rFonts w:cs="Arial"/>
          <w:color w:val="595959" w:themeColor="text1" w:themeTint="A6"/>
          <w:szCs w:val="20"/>
        </w:rPr>
        <w:t xml:space="preserve">If there is an error, “clear reservations” for that job and check the “user input” tab for errors.  The most common reasons for failure are the </w:t>
      </w:r>
      <w:proofErr w:type="spellStart"/>
      <w:r w:rsidRPr="00D402B0">
        <w:rPr>
          <w:rFonts w:cs="Arial"/>
          <w:color w:val="595959" w:themeColor="text1" w:themeTint="A6"/>
          <w:szCs w:val="20"/>
        </w:rPr>
        <w:t>vfiler</w:t>
      </w:r>
      <w:proofErr w:type="spellEnd"/>
      <w:r w:rsidRPr="00D402B0">
        <w:rPr>
          <w:rFonts w:cs="Arial"/>
          <w:color w:val="595959" w:themeColor="text1" w:themeTint="A6"/>
          <w:szCs w:val="20"/>
        </w:rPr>
        <w:t>/volume name is already in use, or entries in the user inputs reverted to their default values.</w:t>
      </w:r>
    </w:p>
    <w:p w14:paraId="30E1D63F" w14:textId="77777777" w:rsidR="00445711" w:rsidRPr="00D402B0" w:rsidRDefault="00445711" w:rsidP="00445711">
      <w:pPr>
        <w:spacing w:after="200" w:line="276" w:lineRule="auto"/>
        <w:ind w:left="720"/>
        <w:rPr>
          <w:rFonts w:cs="Arial"/>
          <w:color w:val="595959" w:themeColor="text1" w:themeTint="A6"/>
          <w:szCs w:val="20"/>
        </w:rPr>
      </w:pPr>
      <w:r w:rsidRPr="00D402B0">
        <w:rPr>
          <w:rFonts w:cs="Arial"/>
          <w:color w:val="595959" w:themeColor="text1" w:themeTint="A6"/>
          <w:szCs w:val="20"/>
        </w:rPr>
        <w:t xml:space="preserve">If the Workflow failed after the first task completes, you may need to manually offline and delete the new </w:t>
      </w:r>
      <w:proofErr w:type="spellStart"/>
      <w:r w:rsidRPr="00D402B0">
        <w:rPr>
          <w:rFonts w:cs="Arial"/>
          <w:color w:val="595959" w:themeColor="text1" w:themeTint="A6"/>
          <w:szCs w:val="20"/>
        </w:rPr>
        <w:t>vserver</w:t>
      </w:r>
      <w:proofErr w:type="spellEnd"/>
      <w:r w:rsidRPr="00D402B0">
        <w:rPr>
          <w:rFonts w:cs="Arial"/>
          <w:color w:val="595959" w:themeColor="text1" w:themeTint="A6"/>
          <w:szCs w:val="20"/>
        </w:rPr>
        <w:t xml:space="preserve"> before attempting to create it again.</w:t>
      </w:r>
    </w:p>
    <w:p w14:paraId="62E4F17F" w14:textId="77777777" w:rsidR="00445711" w:rsidRPr="00D402B0" w:rsidRDefault="00445711" w:rsidP="00445711">
      <w:pPr>
        <w:rPr>
          <w:rFonts w:cs="Arial"/>
          <w:color w:val="595959" w:themeColor="text1" w:themeTint="A6"/>
          <w:szCs w:val="20"/>
        </w:rPr>
      </w:pPr>
    </w:p>
    <w:p w14:paraId="04118156" w14:textId="77777777" w:rsidR="00445711" w:rsidRPr="00D402B0" w:rsidRDefault="00445711" w:rsidP="00445711">
      <w:pPr>
        <w:numPr>
          <w:ilvl w:val="0"/>
          <w:numId w:val="42"/>
        </w:numPr>
        <w:spacing w:after="200" w:line="276" w:lineRule="auto"/>
        <w:rPr>
          <w:rFonts w:cs="Arial"/>
          <w:color w:val="595959" w:themeColor="text1" w:themeTint="A6"/>
          <w:szCs w:val="20"/>
        </w:rPr>
      </w:pPr>
      <w:r>
        <w:rPr>
          <w:rFonts w:cs="Arial"/>
          <w:color w:val="595959" w:themeColor="text1" w:themeTint="A6"/>
          <w:szCs w:val="20"/>
        </w:rPr>
        <w:t xml:space="preserve">Complete </w:t>
      </w:r>
      <w:r w:rsidRPr="00D402B0">
        <w:rPr>
          <w:rFonts w:cs="Arial"/>
          <w:color w:val="595959" w:themeColor="text1" w:themeTint="A6"/>
          <w:szCs w:val="20"/>
        </w:rPr>
        <w:t>Post check</w:t>
      </w:r>
      <w:r>
        <w:rPr>
          <w:rFonts w:cs="Arial"/>
          <w:color w:val="595959" w:themeColor="text1" w:themeTint="A6"/>
          <w:szCs w:val="20"/>
        </w:rPr>
        <w:t>s</w:t>
      </w:r>
    </w:p>
    <w:p w14:paraId="2E9B7ECF" w14:textId="77777777" w:rsidR="00445711" w:rsidRPr="00DE6461" w:rsidRDefault="00445711" w:rsidP="00445711">
      <w:pPr>
        <w:pStyle w:val="ListParagraph"/>
        <w:numPr>
          <w:ilvl w:val="0"/>
          <w:numId w:val="41"/>
        </w:numPr>
        <w:spacing w:after="200" w:line="276" w:lineRule="auto"/>
        <w:rPr>
          <w:rFonts w:ascii="Arial" w:hAnsi="Arial" w:cs="Arial"/>
          <w:color w:val="595959" w:themeColor="text1" w:themeTint="A6"/>
          <w:sz w:val="20"/>
          <w:szCs w:val="20"/>
        </w:rPr>
      </w:pPr>
      <w:r w:rsidRPr="00DE6461">
        <w:rPr>
          <w:rFonts w:ascii="Arial" w:hAnsi="Arial" w:cs="Arial"/>
          <w:color w:val="595959" w:themeColor="text1" w:themeTint="A6"/>
          <w:sz w:val="20"/>
          <w:szCs w:val="20"/>
        </w:rPr>
        <w:t>V</w:t>
      </w:r>
      <w:r>
        <w:rPr>
          <w:rFonts w:ascii="Arial" w:hAnsi="Arial" w:cs="Arial"/>
          <w:color w:val="595959" w:themeColor="text1" w:themeTint="A6"/>
          <w:sz w:val="20"/>
          <w:szCs w:val="20"/>
        </w:rPr>
        <w:t xml:space="preserve">erify the </w:t>
      </w:r>
      <w:proofErr w:type="spellStart"/>
      <w:r>
        <w:rPr>
          <w:rFonts w:ascii="Arial" w:hAnsi="Arial" w:cs="Arial"/>
          <w:color w:val="595959" w:themeColor="text1" w:themeTint="A6"/>
          <w:sz w:val="20"/>
          <w:szCs w:val="20"/>
        </w:rPr>
        <w:t>Vserver</w:t>
      </w:r>
      <w:proofErr w:type="spellEnd"/>
      <w:r>
        <w:rPr>
          <w:rFonts w:ascii="Arial" w:hAnsi="Arial" w:cs="Arial"/>
          <w:color w:val="595959" w:themeColor="text1" w:themeTint="A6"/>
          <w:sz w:val="20"/>
          <w:szCs w:val="20"/>
        </w:rPr>
        <w:t xml:space="preserve"> which was</w:t>
      </w:r>
      <w:r w:rsidRPr="00DE6461">
        <w:rPr>
          <w:rFonts w:ascii="Arial" w:hAnsi="Arial" w:cs="Arial"/>
          <w:color w:val="595959" w:themeColor="text1" w:themeTint="A6"/>
          <w:sz w:val="20"/>
          <w:szCs w:val="20"/>
        </w:rPr>
        <w:t xml:space="preserve"> created.</w:t>
      </w:r>
    </w:p>
    <w:p w14:paraId="1E5C9861" w14:textId="77777777" w:rsidR="00445711" w:rsidRDefault="00445711" w:rsidP="00445711">
      <w:pPr>
        <w:ind w:left="720"/>
        <w:rPr>
          <w:rFonts w:cs="Arial"/>
          <w:color w:val="595959" w:themeColor="text1" w:themeTint="A6"/>
          <w:szCs w:val="20"/>
        </w:rPr>
      </w:pPr>
      <w:r w:rsidRPr="00DE6461">
        <w:rPr>
          <w:rFonts w:cs="Arial"/>
          <w:noProof/>
          <w:color w:val="595959" w:themeColor="text1" w:themeTint="A6"/>
          <w:szCs w:val="20"/>
          <w:lang w:val="en-US" w:eastAsia="en-US"/>
        </w:rPr>
        <w:drawing>
          <wp:inline distT="0" distB="0" distL="0" distR="0" wp14:anchorId="5AC28580" wp14:editId="738869AC">
            <wp:extent cx="4980305" cy="4572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80305" cy="457200"/>
                    </a:xfrm>
                    <a:prstGeom prst="rect">
                      <a:avLst/>
                    </a:prstGeom>
                    <a:noFill/>
                    <a:ln>
                      <a:noFill/>
                    </a:ln>
                  </pic:spPr>
                </pic:pic>
              </a:graphicData>
            </a:graphic>
          </wp:inline>
        </w:drawing>
      </w:r>
    </w:p>
    <w:p w14:paraId="614E7829" w14:textId="77777777" w:rsidR="00445711" w:rsidRPr="00DE6461" w:rsidRDefault="00445711" w:rsidP="00445711">
      <w:pPr>
        <w:ind w:left="720"/>
        <w:rPr>
          <w:rFonts w:cs="Arial"/>
          <w:color w:val="595959" w:themeColor="text1" w:themeTint="A6"/>
          <w:szCs w:val="20"/>
        </w:rPr>
      </w:pPr>
    </w:p>
    <w:p w14:paraId="1A649C35" w14:textId="77777777" w:rsidR="00445711" w:rsidRPr="00DE6461" w:rsidRDefault="00445711" w:rsidP="00445711">
      <w:pPr>
        <w:pStyle w:val="ListParagraph"/>
        <w:numPr>
          <w:ilvl w:val="0"/>
          <w:numId w:val="41"/>
        </w:numPr>
        <w:spacing w:after="200" w:line="276" w:lineRule="auto"/>
        <w:rPr>
          <w:rFonts w:ascii="Arial" w:hAnsi="Arial" w:cs="Arial"/>
          <w:color w:val="595959" w:themeColor="text1" w:themeTint="A6"/>
          <w:sz w:val="20"/>
          <w:szCs w:val="20"/>
        </w:rPr>
      </w:pPr>
      <w:r w:rsidRPr="00DE6461">
        <w:rPr>
          <w:rFonts w:ascii="Arial" w:hAnsi="Arial" w:cs="Arial"/>
          <w:color w:val="595959" w:themeColor="text1" w:themeTint="A6"/>
          <w:sz w:val="20"/>
          <w:szCs w:val="20"/>
        </w:rPr>
        <w:t xml:space="preserve">Verify the volumes created under the </w:t>
      </w:r>
      <w:proofErr w:type="spellStart"/>
      <w:r w:rsidRPr="00DE6461">
        <w:rPr>
          <w:rFonts w:ascii="Arial" w:hAnsi="Arial" w:cs="Arial"/>
          <w:color w:val="595959" w:themeColor="text1" w:themeTint="A6"/>
          <w:sz w:val="20"/>
          <w:szCs w:val="20"/>
        </w:rPr>
        <w:t>Vserver</w:t>
      </w:r>
      <w:proofErr w:type="spellEnd"/>
      <w:r w:rsidRPr="00DE6461">
        <w:rPr>
          <w:rFonts w:ascii="Arial" w:hAnsi="Arial" w:cs="Arial"/>
          <w:color w:val="595959" w:themeColor="text1" w:themeTint="A6"/>
          <w:sz w:val="20"/>
          <w:szCs w:val="20"/>
        </w:rPr>
        <w:t>:</w:t>
      </w:r>
    </w:p>
    <w:p w14:paraId="20C95288" w14:textId="77777777" w:rsidR="00445711" w:rsidRPr="00DE6461" w:rsidRDefault="00445711" w:rsidP="00445711">
      <w:pPr>
        <w:pStyle w:val="ListParagraph"/>
        <w:rPr>
          <w:rFonts w:ascii="Arial" w:hAnsi="Arial" w:cs="Arial"/>
          <w:color w:val="595959" w:themeColor="text1" w:themeTint="A6"/>
          <w:sz w:val="20"/>
          <w:szCs w:val="20"/>
        </w:rPr>
      </w:pPr>
      <w:r w:rsidRPr="00DE6461">
        <w:rPr>
          <w:rFonts w:ascii="Arial" w:hAnsi="Arial" w:cs="Arial"/>
          <w:noProof/>
          <w:color w:val="595959" w:themeColor="text1" w:themeTint="A6"/>
          <w:sz w:val="20"/>
          <w:szCs w:val="20"/>
          <w:lang w:val="en-US"/>
        </w:rPr>
        <w:lastRenderedPageBreak/>
        <w:drawing>
          <wp:inline distT="0" distB="0" distL="0" distR="0" wp14:anchorId="534AD415" wp14:editId="78B71958">
            <wp:extent cx="5943600" cy="12026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202690"/>
                    </a:xfrm>
                    <a:prstGeom prst="rect">
                      <a:avLst/>
                    </a:prstGeom>
                    <a:noFill/>
                    <a:ln>
                      <a:noFill/>
                    </a:ln>
                  </pic:spPr>
                </pic:pic>
              </a:graphicData>
            </a:graphic>
          </wp:inline>
        </w:drawing>
      </w:r>
    </w:p>
    <w:p w14:paraId="666FE480" w14:textId="77777777" w:rsidR="00445711" w:rsidRPr="00DE6461" w:rsidRDefault="00445711" w:rsidP="00445711">
      <w:pPr>
        <w:pStyle w:val="ListParagraph"/>
        <w:rPr>
          <w:rFonts w:ascii="Arial" w:hAnsi="Arial" w:cs="Arial"/>
          <w:color w:val="595959" w:themeColor="text1" w:themeTint="A6"/>
          <w:sz w:val="20"/>
          <w:szCs w:val="20"/>
        </w:rPr>
      </w:pPr>
    </w:p>
    <w:p w14:paraId="6D9DEC12" w14:textId="77777777" w:rsidR="00445711" w:rsidRPr="00DE6461" w:rsidRDefault="00445711" w:rsidP="00445711">
      <w:pPr>
        <w:pStyle w:val="ListParagraph"/>
        <w:numPr>
          <w:ilvl w:val="0"/>
          <w:numId w:val="41"/>
        </w:numPr>
        <w:spacing w:after="200" w:line="276" w:lineRule="auto"/>
        <w:rPr>
          <w:rFonts w:ascii="Arial" w:hAnsi="Arial" w:cs="Arial"/>
          <w:color w:val="595959" w:themeColor="text1" w:themeTint="A6"/>
          <w:sz w:val="20"/>
          <w:szCs w:val="20"/>
        </w:rPr>
      </w:pPr>
      <w:r w:rsidRPr="00DE6461">
        <w:rPr>
          <w:rFonts w:ascii="Arial" w:hAnsi="Arial" w:cs="Arial"/>
          <w:color w:val="595959" w:themeColor="text1" w:themeTint="A6"/>
          <w:sz w:val="20"/>
          <w:szCs w:val="20"/>
        </w:rPr>
        <w:t>Verify the volume settings</w:t>
      </w:r>
      <w:r>
        <w:rPr>
          <w:rFonts w:ascii="Arial" w:hAnsi="Arial" w:cs="Arial"/>
          <w:color w:val="595959" w:themeColor="text1" w:themeTint="A6"/>
          <w:sz w:val="20"/>
          <w:szCs w:val="20"/>
        </w:rPr>
        <w:t xml:space="preserve"> on all volumes that were created</w:t>
      </w:r>
      <w:r w:rsidRPr="00DE6461">
        <w:rPr>
          <w:rFonts w:ascii="Arial" w:hAnsi="Arial" w:cs="Arial"/>
          <w:color w:val="595959" w:themeColor="text1" w:themeTint="A6"/>
          <w:sz w:val="20"/>
          <w:szCs w:val="20"/>
        </w:rPr>
        <w:t>:</w:t>
      </w:r>
    </w:p>
    <w:p w14:paraId="5E766C1E" w14:textId="77777777" w:rsidR="00445711" w:rsidRPr="00DE6461" w:rsidRDefault="00445711" w:rsidP="00445711">
      <w:pPr>
        <w:pStyle w:val="ListParagraph"/>
        <w:rPr>
          <w:rFonts w:ascii="Arial" w:hAnsi="Arial" w:cs="Arial"/>
          <w:color w:val="595959" w:themeColor="text1" w:themeTint="A6"/>
          <w:sz w:val="20"/>
          <w:szCs w:val="20"/>
        </w:rPr>
      </w:pPr>
      <w:r w:rsidRPr="00DE6461">
        <w:rPr>
          <w:rFonts w:ascii="Arial" w:hAnsi="Arial" w:cs="Arial"/>
          <w:noProof/>
          <w:color w:val="595959" w:themeColor="text1" w:themeTint="A6"/>
          <w:sz w:val="20"/>
          <w:szCs w:val="20"/>
          <w:lang w:val="en-US"/>
        </w:rPr>
        <w:drawing>
          <wp:inline distT="0" distB="0" distL="0" distR="0" wp14:anchorId="23543E81" wp14:editId="71EEA650">
            <wp:extent cx="5943600" cy="201295"/>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01295"/>
                    </a:xfrm>
                    <a:prstGeom prst="rect">
                      <a:avLst/>
                    </a:prstGeom>
                    <a:noFill/>
                    <a:ln>
                      <a:noFill/>
                    </a:ln>
                  </pic:spPr>
                </pic:pic>
              </a:graphicData>
            </a:graphic>
          </wp:inline>
        </w:drawing>
      </w:r>
    </w:p>
    <w:p w14:paraId="001EA53A" w14:textId="77777777" w:rsidR="00445711" w:rsidRPr="00DE6461" w:rsidRDefault="00445711" w:rsidP="00445711">
      <w:pPr>
        <w:pStyle w:val="ListParagraph"/>
        <w:rPr>
          <w:rFonts w:ascii="Arial" w:hAnsi="Arial" w:cs="Arial"/>
          <w:color w:val="595959" w:themeColor="text1" w:themeTint="A6"/>
          <w:sz w:val="20"/>
          <w:szCs w:val="20"/>
        </w:rPr>
      </w:pPr>
    </w:p>
    <w:p w14:paraId="32B54BE2" w14:textId="77777777" w:rsidR="00445711" w:rsidRDefault="00445711" w:rsidP="00445711">
      <w:pPr>
        <w:pStyle w:val="ListParagraph"/>
        <w:rPr>
          <w:rFonts w:ascii="Arial" w:hAnsi="Arial" w:cs="Arial"/>
          <w:color w:val="595959" w:themeColor="text1" w:themeTint="A6"/>
          <w:sz w:val="20"/>
          <w:szCs w:val="20"/>
        </w:rPr>
      </w:pPr>
      <w:r w:rsidRPr="00DE6461">
        <w:rPr>
          <w:rFonts w:ascii="Arial" w:hAnsi="Arial" w:cs="Arial"/>
          <w:color w:val="595959" w:themeColor="text1" w:themeTint="A6"/>
          <w:sz w:val="20"/>
          <w:szCs w:val="20"/>
        </w:rPr>
        <w:t xml:space="preserve">Things need to check is </w:t>
      </w:r>
    </w:p>
    <w:p w14:paraId="702CDE37" w14:textId="77777777" w:rsidR="00445711" w:rsidRDefault="00445711" w:rsidP="00445711">
      <w:pPr>
        <w:pStyle w:val="ListParagraph"/>
        <w:numPr>
          <w:ilvl w:val="0"/>
          <w:numId w:val="43"/>
        </w:numPr>
        <w:rPr>
          <w:rFonts w:ascii="Arial" w:hAnsi="Arial" w:cs="Arial"/>
          <w:color w:val="595959" w:themeColor="text1" w:themeTint="A6"/>
          <w:sz w:val="20"/>
          <w:szCs w:val="20"/>
        </w:rPr>
      </w:pPr>
      <w:r w:rsidRPr="001D1EA5">
        <w:rPr>
          <w:rFonts w:ascii="Arial" w:hAnsi="Arial" w:cs="Arial"/>
          <w:color w:val="595959" w:themeColor="text1" w:themeTint="A6"/>
          <w:sz w:val="20"/>
          <w:szCs w:val="20"/>
        </w:rPr>
        <w:t>Export Policy</w:t>
      </w:r>
    </w:p>
    <w:p w14:paraId="0455C64A" w14:textId="77777777" w:rsidR="00445711" w:rsidRPr="001D1EA5" w:rsidRDefault="00445711" w:rsidP="00445711">
      <w:pPr>
        <w:ind w:left="1440"/>
        <w:rPr>
          <w:rFonts w:cs="Arial"/>
          <w:color w:val="595959" w:themeColor="text1" w:themeTint="A6"/>
          <w:szCs w:val="20"/>
        </w:rPr>
      </w:pPr>
      <w:r>
        <w:rPr>
          <w:rFonts w:cs="Arial"/>
          <w:color w:val="595959" w:themeColor="text1" w:themeTint="A6"/>
          <w:szCs w:val="20"/>
        </w:rPr>
        <w:t>Verify</w:t>
      </w:r>
      <w:r w:rsidRPr="001D1EA5">
        <w:rPr>
          <w:rFonts w:cs="Arial"/>
          <w:color w:val="595959" w:themeColor="text1" w:themeTint="A6"/>
          <w:szCs w:val="20"/>
        </w:rPr>
        <w:t xml:space="preserve"> all the server</w:t>
      </w:r>
      <w:r>
        <w:rPr>
          <w:rFonts w:cs="Arial"/>
          <w:color w:val="595959" w:themeColor="text1" w:themeTint="A6"/>
          <w:szCs w:val="20"/>
        </w:rPr>
        <w:t>s</w:t>
      </w:r>
      <w:r w:rsidRPr="001D1EA5">
        <w:rPr>
          <w:rFonts w:cs="Arial"/>
          <w:color w:val="595959" w:themeColor="text1" w:themeTint="A6"/>
          <w:szCs w:val="20"/>
        </w:rPr>
        <w:t xml:space="preserve"> are exported to default policy</w:t>
      </w:r>
      <w:r>
        <w:rPr>
          <w:rFonts w:cs="Arial"/>
          <w:color w:val="595959" w:themeColor="text1" w:themeTint="A6"/>
          <w:szCs w:val="20"/>
        </w:rPr>
        <w:t>.</w:t>
      </w:r>
      <w:r w:rsidRPr="001D1EA5">
        <w:rPr>
          <w:rFonts w:cs="Arial"/>
          <w:color w:val="595959" w:themeColor="text1" w:themeTint="A6"/>
          <w:szCs w:val="20"/>
        </w:rPr>
        <w:t xml:space="preserve"> Repeat this for all the volumes which is created now.</w:t>
      </w:r>
    </w:p>
    <w:p w14:paraId="69A4C458" w14:textId="77777777" w:rsidR="00445711" w:rsidRPr="001D1EA5" w:rsidRDefault="00445711" w:rsidP="00445711">
      <w:pPr>
        <w:ind w:left="1440"/>
        <w:rPr>
          <w:rFonts w:cs="Arial"/>
          <w:color w:val="595959" w:themeColor="text1" w:themeTint="A6"/>
          <w:szCs w:val="20"/>
        </w:rPr>
      </w:pPr>
    </w:p>
    <w:p w14:paraId="710D5E66" w14:textId="77777777" w:rsidR="00445711" w:rsidRPr="001D1EA5" w:rsidRDefault="00445711" w:rsidP="00445711">
      <w:pPr>
        <w:ind w:left="1440"/>
        <w:rPr>
          <w:rFonts w:cs="Arial"/>
          <w:color w:val="595959" w:themeColor="text1" w:themeTint="A6"/>
          <w:szCs w:val="20"/>
        </w:rPr>
      </w:pPr>
      <w:r w:rsidRPr="00DE6461">
        <w:rPr>
          <w:noProof/>
          <w:lang w:val="en-US" w:eastAsia="en-US"/>
        </w:rPr>
        <w:drawing>
          <wp:inline distT="0" distB="0" distL="0" distR="0" wp14:anchorId="6B6F47E4" wp14:editId="2725E759">
            <wp:extent cx="5943600" cy="222885"/>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28EB679E" w14:textId="77777777" w:rsidR="00445711" w:rsidRPr="001D1EA5" w:rsidRDefault="00445711" w:rsidP="00445711">
      <w:pPr>
        <w:ind w:left="1440"/>
        <w:rPr>
          <w:rFonts w:cs="Arial"/>
          <w:color w:val="595959" w:themeColor="text1" w:themeTint="A6"/>
          <w:szCs w:val="20"/>
        </w:rPr>
      </w:pPr>
    </w:p>
    <w:p w14:paraId="69F2D5EA" w14:textId="77777777" w:rsidR="00445711" w:rsidRPr="001D1EA5" w:rsidRDefault="00445711" w:rsidP="00445711">
      <w:pPr>
        <w:ind w:left="1440"/>
        <w:rPr>
          <w:rFonts w:cs="Arial"/>
          <w:color w:val="595959" w:themeColor="text1" w:themeTint="A6"/>
          <w:szCs w:val="20"/>
        </w:rPr>
      </w:pPr>
      <w:r>
        <w:rPr>
          <w:rFonts w:cs="Arial"/>
          <w:color w:val="595959" w:themeColor="text1" w:themeTint="A6"/>
          <w:szCs w:val="20"/>
        </w:rPr>
        <w:t>Verify</w:t>
      </w:r>
      <w:r w:rsidRPr="001D1EA5">
        <w:rPr>
          <w:rFonts w:cs="Arial"/>
          <w:color w:val="595959" w:themeColor="text1" w:themeTint="A6"/>
          <w:szCs w:val="20"/>
        </w:rPr>
        <w:t xml:space="preserve"> all the server</w:t>
      </w:r>
      <w:r>
        <w:rPr>
          <w:rFonts w:cs="Arial"/>
          <w:color w:val="595959" w:themeColor="text1" w:themeTint="A6"/>
          <w:szCs w:val="20"/>
        </w:rPr>
        <w:t>s are</w:t>
      </w:r>
      <w:r w:rsidRPr="001D1EA5">
        <w:rPr>
          <w:rFonts w:cs="Arial"/>
          <w:color w:val="595959" w:themeColor="text1" w:themeTint="A6"/>
          <w:szCs w:val="20"/>
        </w:rPr>
        <w:t xml:space="preserve"> exported to policy. Repeat this for all the volumes which is created now.</w:t>
      </w:r>
    </w:p>
    <w:p w14:paraId="240550B8" w14:textId="77777777" w:rsidR="00445711" w:rsidRPr="001D1EA5" w:rsidRDefault="00445711" w:rsidP="00445711">
      <w:pPr>
        <w:ind w:left="1440"/>
        <w:rPr>
          <w:rFonts w:cs="Arial"/>
          <w:color w:val="595959" w:themeColor="text1" w:themeTint="A6"/>
          <w:szCs w:val="20"/>
        </w:rPr>
      </w:pPr>
    </w:p>
    <w:p w14:paraId="7AF66D18" w14:textId="77777777" w:rsidR="00445711" w:rsidRPr="001D1EA5" w:rsidRDefault="00445711" w:rsidP="00445711">
      <w:pPr>
        <w:ind w:left="1440"/>
        <w:rPr>
          <w:rFonts w:cs="Arial"/>
          <w:color w:val="595959" w:themeColor="text1" w:themeTint="A6"/>
          <w:szCs w:val="20"/>
        </w:rPr>
      </w:pPr>
      <w:r w:rsidRPr="00DE6461">
        <w:rPr>
          <w:noProof/>
          <w:lang w:val="en-US" w:eastAsia="en-US"/>
        </w:rPr>
        <w:drawing>
          <wp:inline distT="0" distB="0" distL="0" distR="0" wp14:anchorId="7428FBFF" wp14:editId="63586E74">
            <wp:extent cx="5937885" cy="168910"/>
            <wp:effectExtent l="0" t="0" r="571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7885" cy="168910"/>
                    </a:xfrm>
                    <a:prstGeom prst="rect">
                      <a:avLst/>
                    </a:prstGeom>
                    <a:noFill/>
                    <a:ln>
                      <a:noFill/>
                    </a:ln>
                  </pic:spPr>
                </pic:pic>
              </a:graphicData>
            </a:graphic>
          </wp:inline>
        </w:drawing>
      </w:r>
    </w:p>
    <w:p w14:paraId="5AC43225" w14:textId="77777777" w:rsidR="00445711" w:rsidRPr="001D1EA5" w:rsidRDefault="00445711" w:rsidP="00445711">
      <w:pPr>
        <w:ind w:left="1440"/>
        <w:rPr>
          <w:rFonts w:cs="Arial"/>
          <w:color w:val="595959" w:themeColor="text1" w:themeTint="A6"/>
          <w:szCs w:val="20"/>
        </w:rPr>
      </w:pPr>
    </w:p>
    <w:p w14:paraId="6A6B19F7" w14:textId="77777777" w:rsidR="00DD765A" w:rsidRDefault="00DD765A" w:rsidP="00DD765A">
      <w:pPr>
        <w:pStyle w:val="ListParagraph"/>
        <w:numPr>
          <w:ilvl w:val="0"/>
          <w:numId w:val="43"/>
        </w:numPr>
        <w:rPr>
          <w:rFonts w:ascii="Arial" w:hAnsi="Arial" w:cs="Arial"/>
          <w:color w:val="595959" w:themeColor="text1" w:themeTint="A6"/>
          <w:sz w:val="20"/>
          <w:szCs w:val="20"/>
        </w:rPr>
      </w:pPr>
      <w:r>
        <w:rPr>
          <w:rFonts w:ascii="Arial" w:hAnsi="Arial" w:cs="Arial"/>
          <w:color w:val="595959" w:themeColor="text1" w:themeTint="A6"/>
          <w:sz w:val="20"/>
          <w:szCs w:val="20"/>
        </w:rPr>
        <w:t xml:space="preserve">Verify </w:t>
      </w:r>
      <w:r w:rsidR="00445711" w:rsidRPr="001D1EA5">
        <w:rPr>
          <w:rFonts w:ascii="Arial" w:hAnsi="Arial" w:cs="Arial"/>
          <w:color w:val="595959" w:themeColor="text1" w:themeTint="A6"/>
          <w:sz w:val="20"/>
          <w:szCs w:val="20"/>
        </w:rPr>
        <w:t>Junction Path</w:t>
      </w:r>
      <w:r>
        <w:rPr>
          <w:rFonts w:ascii="Arial" w:hAnsi="Arial" w:cs="Arial"/>
          <w:color w:val="595959" w:themeColor="text1" w:themeTint="A6"/>
          <w:sz w:val="20"/>
          <w:szCs w:val="20"/>
        </w:rPr>
        <w:t xml:space="preserve"> is created correctly.</w:t>
      </w:r>
      <w:r w:rsidR="00226CB5">
        <w:rPr>
          <w:noProof/>
          <w:color w:val="1C304E"/>
          <w:szCs w:val="20"/>
          <w:lang w:val="en-US"/>
        </w:rPr>
        <w:drawing>
          <wp:inline distT="0" distB="0" distL="0" distR="0" wp14:anchorId="3520BD6D" wp14:editId="71CBA355">
            <wp:extent cx="5740879" cy="50333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96653" cy="587128"/>
                    </a:xfrm>
                    <a:prstGeom prst="rect">
                      <a:avLst/>
                    </a:prstGeom>
                    <a:noFill/>
                    <a:ln>
                      <a:noFill/>
                    </a:ln>
                  </pic:spPr>
                </pic:pic>
              </a:graphicData>
            </a:graphic>
          </wp:inline>
        </w:drawing>
      </w:r>
      <w:r w:rsidR="00226CB5" w:rsidRPr="00DD765A">
        <w:rPr>
          <w:rFonts w:ascii="Arial" w:hAnsi="Arial" w:cs="Arial"/>
          <w:color w:val="595959" w:themeColor="text1" w:themeTint="A6"/>
          <w:sz w:val="20"/>
          <w:szCs w:val="20"/>
        </w:rPr>
        <w:t>The above command will give all the major</w:t>
      </w:r>
      <w:r>
        <w:rPr>
          <w:rFonts w:ascii="Arial" w:hAnsi="Arial" w:cs="Arial"/>
          <w:color w:val="595959" w:themeColor="text1" w:themeTint="A6"/>
          <w:sz w:val="20"/>
          <w:szCs w:val="20"/>
        </w:rPr>
        <w:t xml:space="preserve"> characteristics of the volume. Per</w:t>
      </w:r>
      <w:r w:rsidR="00226CB5" w:rsidRPr="00DD765A">
        <w:rPr>
          <w:rFonts w:ascii="Arial" w:hAnsi="Arial" w:cs="Arial"/>
          <w:color w:val="595959" w:themeColor="text1" w:themeTint="A6"/>
          <w:sz w:val="20"/>
          <w:szCs w:val="20"/>
        </w:rPr>
        <w:t xml:space="preserve"> standard</w:t>
      </w:r>
      <w:r>
        <w:rPr>
          <w:rFonts w:ascii="Arial" w:hAnsi="Arial" w:cs="Arial"/>
          <w:color w:val="595959" w:themeColor="text1" w:themeTint="A6"/>
          <w:sz w:val="20"/>
          <w:szCs w:val="20"/>
        </w:rPr>
        <w:t>s</w:t>
      </w:r>
      <w:r w:rsidR="00226CB5" w:rsidRPr="00DD765A">
        <w:rPr>
          <w:rFonts w:ascii="Arial" w:hAnsi="Arial" w:cs="Arial"/>
          <w:color w:val="595959" w:themeColor="text1" w:themeTint="A6"/>
          <w:sz w:val="20"/>
          <w:szCs w:val="20"/>
        </w:rPr>
        <w:t xml:space="preserve"> the volume name, export-policy and the junction path should be same for the volume.</w:t>
      </w:r>
      <w:r>
        <w:rPr>
          <w:rFonts w:ascii="Arial" w:hAnsi="Arial" w:cs="Arial"/>
          <w:color w:val="595959" w:themeColor="text1" w:themeTint="A6"/>
          <w:sz w:val="20"/>
          <w:szCs w:val="20"/>
        </w:rPr>
        <w:t xml:space="preserve">  </w:t>
      </w:r>
      <w:r w:rsidR="00226CB5" w:rsidRPr="00DD765A">
        <w:rPr>
          <w:rFonts w:ascii="Arial" w:hAnsi="Arial" w:cs="Arial"/>
          <w:color w:val="595959" w:themeColor="text1" w:themeTint="A6"/>
          <w:sz w:val="20"/>
          <w:szCs w:val="20"/>
        </w:rPr>
        <w:t xml:space="preserve">If we </w:t>
      </w:r>
      <w:r>
        <w:rPr>
          <w:rFonts w:ascii="Arial" w:hAnsi="Arial" w:cs="Arial"/>
          <w:color w:val="595959" w:themeColor="text1" w:themeTint="A6"/>
          <w:sz w:val="20"/>
          <w:szCs w:val="20"/>
        </w:rPr>
        <w:t>find</w:t>
      </w:r>
      <w:r w:rsidR="00226CB5" w:rsidRPr="00DD765A">
        <w:rPr>
          <w:rFonts w:ascii="Arial" w:hAnsi="Arial" w:cs="Arial"/>
          <w:color w:val="595959" w:themeColor="text1" w:themeTint="A6"/>
          <w:sz w:val="20"/>
          <w:szCs w:val="20"/>
        </w:rPr>
        <w:t xml:space="preserve"> the </w:t>
      </w:r>
      <w:r>
        <w:rPr>
          <w:rFonts w:ascii="Arial" w:hAnsi="Arial" w:cs="Arial"/>
          <w:color w:val="595959" w:themeColor="text1" w:themeTint="A6"/>
          <w:sz w:val="20"/>
          <w:szCs w:val="20"/>
        </w:rPr>
        <w:t>Junction path is not configured, p</w:t>
      </w:r>
      <w:r w:rsidR="00226CB5" w:rsidRPr="00DD765A">
        <w:rPr>
          <w:rFonts w:ascii="Arial" w:hAnsi="Arial" w:cs="Arial"/>
          <w:color w:val="595959" w:themeColor="text1" w:themeTint="A6"/>
          <w:sz w:val="20"/>
          <w:szCs w:val="20"/>
        </w:rPr>
        <w:t xml:space="preserve">lease find steps </w:t>
      </w:r>
      <w:r>
        <w:rPr>
          <w:rFonts w:ascii="Arial" w:hAnsi="Arial" w:cs="Arial"/>
          <w:color w:val="595959" w:themeColor="text1" w:themeTint="A6"/>
          <w:sz w:val="20"/>
          <w:szCs w:val="20"/>
        </w:rPr>
        <w:t>below to configure the junction path:</w:t>
      </w:r>
    </w:p>
    <w:p w14:paraId="08D20261" w14:textId="77777777" w:rsidR="00DD765A" w:rsidRDefault="00226CB5" w:rsidP="00DD765A">
      <w:pPr>
        <w:pStyle w:val="ListParagraph"/>
        <w:numPr>
          <w:ilvl w:val="1"/>
          <w:numId w:val="43"/>
        </w:numPr>
        <w:rPr>
          <w:rFonts w:cs="Arial"/>
          <w:color w:val="595959" w:themeColor="text1" w:themeTint="A6"/>
          <w:szCs w:val="20"/>
        </w:rPr>
      </w:pPr>
      <w:r w:rsidRPr="00DD765A">
        <w:rPr>
          <w:rFonts w:cs="Arial"/>
          <w:color w:val="595959" w:themeColor="text1" w:themeTint="A6"/>
          <w:szCs w:val="20"/>
        </w:rPr>
        <w:t>Mount the volume with Junction path</w:t>
      </w:r>
    </w:p>
    <w:p w14:paraId="1A2FAF5C" w14:textId="7BB1E840" w:rsidR="00226CB5" w:rsidRPr="00DD765A" w:rsidRDefault="00226CB5" w:rsidP="00DD765A">
      <w:pPr>
        <w:ind w:left="1800" w:firstLine="360"/>
        <w:rPr>
          <w:rFonts w:ascii="Calibri" w:hAnsi="Calibri" w:cs="Arial"/>
          <w:color w:val="000000" w:themeColor="text1"/>
          <w:sz w:val="22"/>
          <w:szCs w:val="20"/>
        </w:rPr>
      </w:pPr>
      <w:r w:rsidRPr="00DD765A">
        <w:rPr>
          <w:rFonts w:cs="Arial"/>
          <w:color w:val="000000" w:themeColor="text1"/>
          <w:szCs w:val="20"/>
        </w:rPr>
        <w:t>volume mount -</w:t>
      </w:r>
      <w:proofErr w:type="spellStart"/>
      <w:r w:rsidRPr="00DD765A">
        <w:rPr>
          <w:rFonts w:cs="Arial"/>
          <w:color w:val="000000" w:themeColor="text1"/>
          <w:szCs w:val="20"/>
        </w:rPr>
        <w:t>vserver</w:t>
      </w:r>
      <w:proofErr w:type="spellEnd"/>
      <w:r w:rsidRPr="00DD765A">
        <w:rPr>
          <w:rFonts w:cs="Arial"/>
          <w:color w:val="000000" w:themeColor="text1"/>
          <w:szCs w:val="20"/>
        </w:rPr>
        <w:t xml:space="preserve"> </w:t>
      </w:r>
      <w:r w:rsidR="00DD765A" w:rsidRPr="00DD765A">
        <w:rPr>
          <w:rFonts w:cs="Arial"/>
          <w:color w:val="000000" w:themeColor="text1"/>
          <w:szCs w:val="20"/>
        </w:rPr>
        <w:t>&lt;</w:t>
      </w:r>
      <w:proofErr w:type="spellStart"/>
      <w:r w:rsidR="00DD765A" w:rsidRPr="00DD765A">
        <w:rPr>
          <w:rFonts w:cs="Arial"/>
          <w:color w:val="000000" w:themeColor="text1"/>
          <w:szCs w:val="20"/>
        </w:rPr>
        <w:t>vserver</w:t>
      </w:r>
      <w:proofErr w:type="spellEnd"/>
      <w:r w:rsidR="00DD765A" w:rsidRPr="00DD765A">
        <w:rPr>
          <w:rFonts w:cs="Arial"/>
          <w:color w:val="000000" w:themeColor="text1"/>
          <w:szCs w:val="20"/>
        </w:rPr>
        <w:t xml:space="preserve">&gt; </w:t>
      </w:r>
      <w:r w:rsidRPr="00DD765A">
        <w:rPr>
          <w:rFonts w:cs="Arial"/>
          <w:color w:val="000000" w:themeColor="text1"/>
          <w:szCs w:val="20"/>
        </w:rPr>
        <w:t xml:space="preserve">-volume </w:t>
      </w:r>
      <w:r w:rsidR="00DD765A" w:rsidRPr="00DD765A">
        <w:rPr>
          <w:rFonts w:cs="Arial"/>
          <w:color w:val="000000" w:themeColor="text1"/>
          <w:szCs w:val="20"/>
        </w:rPr>
        <w:t>&lt;</w:t>
      </w:r>
      <w:proofErr w:type="spellStart"/>
      <w:r w:rsidR="00DD765A" w:rsidRPr="00DD765A">
        <w:rPr>
          <w:rFonts w:cs="Arial"/>
          <w:color w:val="000000" w:themeColor="text1"/>
          <w:szCs w:val="20"/>
        </w:rPr>
        <w:t>vserver</w:t>
      </w:r>
      <w:proofErr w:type="spellEnd"/>
      <w:r w:rsidR="00DD765A" w:rsidRPr="00DD765A">
        <w:rPr>
          <w:rFonts w:cs="Arial"/>
          <w:color w:val="000000" w:themeColor="text1"/>
          <w:szCs w:val="20"/>
        </w:rPr>
        <w:t xml:space="preserve">&gt; </w:t>
      </w:r>
      <w:r w:rsidRPr="00DD765A">
        <w:rPr>
          <w:rFonts w:cs="Arial"/>
          <w:color w:val="000000" w:themeColor="text1"/>
          <w:szCs w:val="20"/>
        </w:rPr>
        <w:t>-junction-path /</w:t>
      </w:r>
      <w:r w:rsidR="00DD765A" w:rsidRPr="00DD765A">
        <w:rPr>
          <w:rFonts w:cs="Arial"/>
          <w:color w:val="000000" w:themeColor="text1"/>
          <w:szCs w:val="20"/>
        </w:rPr>
        <w:t>&lt;</w:t>
      </w:r>
      <w:proofErr w:type="spellStart"/>
      <w:r w:rsidR="00DD765A" w:rsidRPr="00DD765A">
        <w:rPr>
          <w:rFonts w:cs="Arial"/>
          <w:color w:val="000000" w:themeColor="text1"/>
          <w:szCs w:val="20"/>
        </w:rPr>
        <w:t>vserver</w:t>
      </w:r>
      <w:proofErr w:type="spellEnd"/>
      <w:r w:rsidR="00DD765A" w:rsidRPr="00DD765A">
        <w:rPr>
          <w:rFonts w:cs="Arial"/>
          <w:color w:val="000000" w:themeColor="text1"/>
          <w:szCs w:val="20"/>
        </w:rPr>
        <w:t>&gt;</w:t>
      </w:r>
    </w:p>
    <w:p w14:paraId="37F64F6D" w14:textId="1C0BC07A" w:rsidR="00226CB5" w:rsidRPr="00DD765A" w:rsidRDefault="00226CB5" w:rsidP="00DD765A">
      <w:pPr>
        <w:pStyle w:val="ListParagraph"/>
        <w:numPr>
          <w:ilvl w:val="1"/>
          <w:numId w:val="43"/>
        </w:numPr>
        <w:rPr>
          <w:rFonts w:ascii="Arial" w:hAnsi="Arial" w:cs="Arial"/>
          <w:color w:val="595959" w:themeColor="text1" w:themeTint="A6"/>
          <w:sz w:val="20"/>
          <w:szCs w:val="20"/>
        </w:rPr>
      </w:pPr>
      <w:r w:rsidRPr="00DD765A">
        <w:rPr>
          <w:rFonts w:ascii="Arial" w:hAnsi="Arial" w:cs="Arial"/>
          <w:color w:val="595959" w:themeColor="text1" w:themeTint="A6"/>
          <w:sz w:val="20"/>
          <w:szCs w:val="20"/>
        </w:rPr>
        <w:t>Verify the junction path now.</w:t>
      </w:r>
    </w:p>
    <w:p w14:paraId="7F51C9A2" w14:textId="375948CC" w:rsidR="00226CB5" w:rsidRPr="00DD765A" w:rsidRDefault="00226CB5" w:rsidP="00DD765A">
      <w:pPr>
        <w:pStyle w:val="ListParagraph"/>
        <w:ind w:left="1440"/>
        <w:rPr>
          <w:rFonts w:ascii="Arial" w:hAnsi="Arial" w:cs="Arial"/>
          <w:color w:val="595959" w:themeColor="text1" w:themeTint="A6"/>
          <w:sz w:val="20"/>
          <w:szCs w:val="20"/>
        </w:rPr>
      </w:pPr>
    </w:p>
    <w:p w14:paraId="18A7F896" w14:textId="77777777" w:rsidR="00445711" w:rsidRPr="001D1EA5" w:rsidRDefault="00445711" w:rsidP="00445711">
      <w:pPr>
        <w:pStyle w:val="ListParagraph"/>
        <w:numPr>
          <w:ilvl w:val="0"/>
          <w:numId w:val="43"/>
        </w:numPr>
        <w:rPr>
          <w:rFonts w:ascii="Arial" w:hAnsi="Arial" w:cs="Arial"/>
          <w:color w:val="595959" w:themeColor="text1" w:themeTint="A6"/>
          <w:sz w:val="20"/>
          <w:szCs w:val="20"/>
        </w:rPr>
      </w:pPr>
      <w:proofErr w:type="spellStart"/>
      <w:r w:rsidRPr="001D1EA5">
        <w:rPr>
          <w:rFonts w:ascii="Arial" w:hAnsi="Arial" w:cs="Arial"/>
          <w:color w:val="595959" w:themeColor="text1" w:themeTint="A6"/>
          <w:sz w:val="20"/>
          <w:szCs w:val="20"/>
        </w:rPr>
        <w:t>QoS</w:t>
      </w:r>
      <w:proofErr w:type="spellEnd"/>
      <w:r w:rsidRPr="001D1EA5">
        <w:rPr>
          <w:rFonts w:ascii="Arial" w:hAnsi="Arial" w:cs="Arial"/>
          <w:color w:val="595959" w:themeColor="text1" w:themeTint="A6"/>
          <w:sz w:val="20"/>
          <w:szCs w:val="20"/>
        </w:rPr>
        <w:t xml:space="preserve"> Policy Group Name</w:t>
      </w:r>
    </w:p>
    <w:p w14:paraId="3602EF8E" w14:textId="7FE6E1CB" w:rsidR="00DD765A" w:rsidRDefault="00445711" w:rsidP="00DD765A">
      <w:pPr>
        <w:widowControl w:val="0"/>
        <w:autoSpaceDE w:val="0"/>
        <w:autoSpaceDN w:val="0"/>
        <w:adjustRightInd w:val="0"/>
        <w:rPr>
          <w:rFonts w:ascii="Calibri" w:hAnsi="Calibri" w:cs="Calibri"/>
          <w:color w:val="auto"/>
          <w:sz w:val="24"/>
          <w:lang w:val="en-US" w:eastAsia="en-GB"/>
        </w:rPr>
      </w:pPr>
      <w:r w:rsidRPr="00DE6461">
        <w:rPr>
          <w:rFonts w:cs="Arial"/>
          <w:color w:val="595959" w:themeColor="text1" w:themeTint="A6"/>
          <w:szCs w:val="20"/>
        </w:rPr>
        <w:tab/>
      </w:r>
      <w:r w:rsidR="00DD765A">
        <w:rPr>
          <w:rFonts w:ascii="Calibri" w:hAnsi="Calibri" w:cs="Calibri"/>
          <w:color w:val="1C304E"/>
          <w:szCs w:val="20"/>
          <w:lang w:val="en-US" w:eastAsia="en-GB"/>
        </w:rPr>
        <w:t> </w:t>
      </w:r>
      <w:r w:rsidR="00DD765A">
        <w:rPr>
          <w:rFonts w:ascii="Calibri" w:hAnsi="Calibri" w:cs="Calibri"/>
          <w:color w:val="auto"/>
          <w:sz w:val="24"/>
          <w:lang w:val="en-US" w:eastAsia="en-GB"/>
        </w:rPr>
        <w:tab/>
      </w:r>
      <w:r w:rsidR="00DD765A">
        <w:rPr>
          <w:rFonts w:ascii="Calibri" w:hAnsi="Calibri" w:cs="Calibri"/>
          <w:noProof/>
          <w:color w:val="1C304E"/>
          <w:szCs w:val="20"/>
          <w:lang w:val="en-US" w:eastAsia="en-US"/>
        </w:rPr>
        <w:drawing>
          <wp:inline distT="0" distB="0" distL="0" distR="0" wp14:anchorId="600BBB5B" wp14:editId="5337FE54">
            <wp:extent cx="4839120" cy="7464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28343" cy="760258"/>
                    </a:xfrm>
                    <a:prstGeom prst="rect">
                      <a:avLst/>
                    </a:prstGeom>
                    <a:noFill/>
                    <a:ln>
                      <a:noFill/>
                    </a:ln>
                  </pic:spPr>
                </pic:pic>
              </a:graphicData>
            </a:graphic>
          </wp:inline>
        </w:drawing>
      </w:r>
    </w:p>
    <w:p w14:paraId="5E4014C9" w14:textId="39A0FD51" w:rsidR="000A500F" w:rsidRDefault="00DD765A" w:rsidP="00DD765A">
      <w:pPr>
        <w:widowControl w:val="0"/>
        <w:autoSpaceDE w:val="0"/>
        <w:autoSpaceDN w:val="0"/>
        <w:adjustRightInd w:val="0"/>
        <w:ind w:left="1440"/>
        <w:rPr>
          <w:rFonts w:cs="Arial"/>
          <w:color w:val="595959" w:themeColor="text1" w:themeTint="A6"/>
          <w:szCs w:val="20"/>
        </w:rPr>
      </w:pPr>
      <w:r w:rsidRPr="00DD765A">
        <w:rPr>
          <w:rFonts w:cs="Arial"/>
          <w:color w:val="595959" w:themeColor="text1" w:themeTint="A6"/>
          <w:szCs w:val="20"/>
        </w:rPr>
        <w:t xml:space="preserve">By </w:t>
      </w:r>
      <w:r w:rsidR="000A500F" w:rsidRPr="00DD765A">
        <w:rPr>
          <w:rFonts w:cs="Arial"/>
          <w:color w:val="595959" w:themeColor="text1" w:themeTint="A6"/>
          <w:szCs w:val="20"/>
        </w:rPr>
        <w:t>default,</w:t>
      </w:r>
      <w:r w:rsidRPr="00DD765A">
        <w:rPr>
          <w:rFonts w:cs="Arial"/>
          <w:color w:val="595959" w:themeColor="text1" w:themeTint="A6"/>
          <w:szCs w:val="20"/>
        </w:rPr>
        <w:t xml:space="preserve"> </w:t>
      </w:r>
      <w:r>
        <w:rPr>
          <w:rFonts w:cs="Arial"/>
          <w:color w:val="595959" w:themeColor="text1" w:themeTint="A6"/>
          <w:szCs w:val="20"/>
        </w:rPr>
        <w:t xml:space="preserve">QOS </w:t>
      </w:r>
      <w:r w:rsidR="000A500F">
        <w:rPr>
          <w:rFonts w:cs="Arial"/>
          <w:color w:val="595959" w:themeColor="text1" w:themeTint="A6"/>
          <w:szCs w:val="20"/>
        </w:rPr>
        <w:t>is</w:t>
      </w:r>
      <w:r>
        <w:rPr>
          <w:rFonts w:cs="Arial"/>
          <w:color w:val="595959" w:themeColor="text1" w:themeTint="A6"/>
          <w:szCs w:val="20"/>
        </w:rPr>
        <w:t xml:space="preserve"> set to</w:t>
      </w:r>
      <w:r w:rsidRPr="00DD765A">
        <w:rPr>
          <w:rFonts w:cs="Arial"/>
          <w:color w:val="595959" w:themeColor="text1" w:themeTint="A6"/>
          <w:szCs w:val="20"/>
        </w:rPr>
        <w:t xml:space="preserve"> 6000IOPs</w:t>
      </w:r>
      <w:r>
        <w:rPr>
          <w:rFonts w:cs="Arial"/>
          <w:color w:val="595959" w:themeColor="text1" w:themeTint="A6"/>
          <w:szCs w:val="20"/>
        </w:rPr>
        <w:t xml:space="preserve"> </w:t>
      </w:r>
      <w:r w:rsidR="000A500F">
        <w:rPr>
          <w:rFonts w:cs="Arial"/>
          <w:color w:val="595959" w:themeColor="text1" w:themeTint="A6"/>
          <w:szCs w:val="20"/>
        </w:rPr>
        <w:t>for shared filers for new build requests</w:t>
      </w:r>
      <w:r>
        <w:rPr>
          <w:rFonts w:cs="Arial"/>
          <w:color w:val="595959" w:themeColor="text1" w:themeTint="A6"/>
          <w:szCs w:val="20"/>
        </w:rPr>
        <w:t xml:space="preserve">. For tech refresh, thin mitigation migrations </w:t>
      </w:r>
      <w:r w:rsidR="000A500F">
        <w:rPr>
          <w:rFonts w:cs="Arial"/>
          <w:color w:val="595959" w:themeColor="text1" w:themeTint="A6"/>
          <w:szCs w:val="20"/>
        </w:rPr>
        <w:t>etc.</w:t>
      </w:r>
      <w:r>
        <w:rPr>
          <w:rFonts w:cs="Arial"/>
          <w:color w:val="595959" w:themeColor="text1" w:themeTint="A6"/>
          <w:szCs w:val="20"/>
        </w:rPr>
        <w:t xml:space="preserve"> </w:t>
      </w:r>
      <w:r w:rsidR="000A500F">
        <w:rPr>
          <w:rFonts w:cs="Arial"/>
          <w:color w:val="595959" w:themeColor="text1" w:themeTint="A6"/>
          <w:szCs w:val="20"/>
        </w:rPr>
        <w:t xml:space="preserve">from 7-mode </w:t>
      </w:r>
      <w:r>
        <w:rPr>
          <w:rFonts w:cs="Arial"/>
          <w:color w:val="595959" w:themeColor="text1" w:themeTint="A6"/>
          <w:szCs w:val="20"/>
        </w:rPr>
        <w:t>check the source peak IOPS</w:t>
      </w:r>
      <w:r w:rsidR="000A500F">
        <w:rPr>
          <w:rFonts w:cs="Arial"/>
          <w:color w:val="595959" w:themeColor="text1" w:themeTint="A6"/>
          <w:szCs w:val="20"/>
        </w:rPr>
        <w:t xml:space="preserve"> and set QOS to 6000IOPS if source IOPS were lower</w:t>
      </w:r>
      <w:r w:rsidRPr="00DD765A">
        <w:rPr>
          <w:rFonts w:cs="Arial"/>
          <w:color w:val="595959" w:themeColor="text1" w:themeTint="A6"/>
          <w:szCs w:val="20"/>
        </w:rPr>
        <w:t xml:space="preserve">. </w:t>
      </w:r>
      <w:r w:rsidR="000A500F">
        <w:rPr>
          <w:rFonts w:cs="Arial"/>
          <w:color w:val="595959" w:themeColor="text1" w:themeTint="A6"/>
          <w:szCs w:val="20"/>
        </w:rPr>
        <w:t>If the source IOPS was higher than 6k review with D&amp;E and set to the peak IOPS.</w:t>
      </w:r>
    </w:p>
    <w:p w14:paraId="1620906C" w14:textId="77777777" w:rsidR="000A500F" w:rsidRDefault="000A500F" w:rsidP="00DD765A">
      <w:pPr>
        <w:widowControl w:val="0"/>
        <w:autoSpaceDE w:val="0"/>
        <w:autoSpaceDN w:val="0"/>
        <w:adjustRightInd w:val="0"/>
        <w:ind w:left="1440"/>
        <w:rPr>
          <w:rFonts w:cs="Arial"/>
          <w:color w:val="595959" w:themeColor="text1" w:themeTint="A6"/>
          <w:szCs w:val="20"/>
        </w:rPr>
      </w:pPr>
    </w:p>
    <w:p w14:paraId="5D4B8DC2" w14:textId="332E2911" w:rsidR="00DD765A" w:rsidRDefault="00DD765A" w:rsidP="000A500F">
      <w:pPr>
        <w:widowControl w:val="0"/>
        <w:autoSpaceDE w:val="0"/>
        <w:autoSpaceDN w:val="0"/>
        <w:adjustRightInd w:val="0"/>
        <w:ind w:left="1440"/>
        <w:rPr>
          <w:rFonts w:ascii="Calibri" w:hAnsi="Calibri" w:cs="Calibri"/>
          <w:color w:val="auto"/>
          <w:sz w:val="24"/>
          <w:lang w:val="en-US" w:eastAsia="en-GB"/>
        </w:rPr>
      </w:pPr>
      <w:r w:rsidRPr="00DD765A">
        <w:rPr>
          <w:rFonts w:cs="Arial"/>
          <w:color w:val="595959" w:themeColor="text1" w:themeTint="A6"/>
          <w:szCs w:val="20"/>
        </w:rPr>
        <w:t xml:space="preserve">For any </w:t>
      </w:r>
      <w:r w:rsidR="000A500F">
        <w:rPr>
          <w:rFonts w:cs="Arial"/>
          <w:color w:val="595959" w:themeColor="text1" w:themeTint="A6"/>
          <w:szCs w:val="20"/>
        </w:rPr>
        <w:t xml:space="preserve">dedicated </w:t>
      </w:r>
      <w:proofErr w:type="gramStart"/>
      <w:r w:rsidR="000A500F">
        <w:rPr>
          <w:rFonts w:cs="Arial"/>
          <w:color w:val="595959" w:themeColor="text1" w:themeTint="A6"/>
          <w:szCs w:val="20"/>
        </w:rPr>
        <w:t>cluster</w:t>
      </w:r>
      <w:proofErr w:type="gramEnd"/>
      <w:r w:rsidR="000A500F">
        <w:rPr>
          <w:rFonts w:cs="Arial"/>
          <w:color w:val="595959" w:themeColor="text1" w:themeTint="A6"/>
          <w:szCs w:val="20"/>
        </w:rPr>
        <w:t xml:space="preserve"> QOS</w:t>
      </w:r>
      <w:r w:rsidRPr="00DD765A">
        <w:rPr>
          <w:rFonts w:cs="Arial"/>
          <w:color w:val="595959" w:themeColor="text1" w:themeTint="A6"/>
          <w:szCs w:val="20"/>
        </w:rPr>
        <w:t xml:space="preserve"> should be set to INF. </w:t>
      </w:r>
    </w:p>
    <w:p w14:paraId="7EF85998" w14:textId="31772A00" w:rsidR="00445711" w:rsidRPr="00DE6461" w:rsidRDefault="00DD765A" w:rsidP="00DD765A">
      <w:pPr>
        <w:pStyle w:val="ListParagraph"/>
        <w:ind w:firstLine="720"/>
        <w:rPr>
          <w:rFonts w:ascii="Arial" w:hAnsi="Arial" w:cs="Arial"/>
          <w:color w:val="595959" w:themeColor="text1" w:themeTint="A6"/>
          <w:sz w:val="20"/>
          <w:szCs w:val="20"/>
        </w:rPr>
      </w:pPr>
      <w:r>
        <w:rPr>
          <w:rFonts w:cs="Calibri"/>
          <w:noProof/>
          <w:color w:val="1C304E"/>
          <w:szCs w:val="20"/>
          <w:lang w:val="en-US"/>
        </w:rPr>
        <w:drawing>
          <wp:inline distT="0" distB="0" distL="0" distR="0" wp14:anchorId="3D1F6B26" wp14:editId="3D48F8C6">
            <wp:extent cx="5663737" cy="22408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2333" cy="256474"/>
                    </a:xfrm>
                    <a:prstGeom prst="rect">
                      <a:avLst/>
                    </a:prstGeom>
                    <a:noFill/>
                    <a:ln>
                      <a:noFill/>
                    </a:ln>
                  </pic:spPr>
                </pic:pic>
              </a:graphicData>
            </a:graphic>
          </wp:inline>
        </w:drawing>
      </w:r>
    </w:p>
    <w:p w14:paraId="18922AE3" w14:textId="77777777" w:rsidR="00445711" w:rsidRPr="00DE6461" w:rsidRDefault="00445711" w:rsidP="00445711">
      <w:pPr>
        <w:pStyle w:val="ListParagraph"/>
        <w:rPr>
          <w:rFonts w:ascii="Arial" w:hAnsi="Arial" w:cs="Arial"/>
          <w:color w:val="595959" w:themeColor="text1" w:themeTint="A6"/>
          <w:sz w:val="20"/>
          <w:szCs w:val="20"/>
        </w:rPr>
      </w:pPr>
    </w:p>
    <w:p w14:paraId="3A83F3F2" w14:textId="77777777" w:rsidR="00445711" w:rsidRPr="001D1EA5" w:rsidRDefault="00445711" w:rsidP="00445711">
      <w:pPr>
        <w:pStyle w:val="ListParagraph"/>
        <w:numPr>
          <w:ilvl w:val="0"/>
          <w:numId w:val="41"/>
        </w:numPr>
        <w:spacing w:after="200" w:line="276" w:lineRule="auto"/>
        <w:rPr>
          <w:rFonts w:ascii="Arial" w:hAnsi="Arial" w:cs="Arial"/>
          <w:color w:val="595959" w:themeColor="text1" w:themeTint="A6"/>
          <w:sz w:val="20"/>
          <w:szCs w:val="20"/>
        </w:rPr>
      </w:pPr>
      <w:r w:rsidRPr="00DE6461">
        <w:rPr>
          <w:rFonts w:ascii="Arial" w:hAnsi="Arial" w:cs="Arial"/>
          <w:color w:val="595959" w:themeColor="text1" w:themeTint="A6"/>
          <w:sz w:val="20"/>
          <w:szCs w:val="20"/>
        </w:rPr>
        <w:t>Verify the Quota.</w:t>
      </w:r>
      <w:r>
        <w:rPr>
          <w:rFonts w:ascii="Arial" w:hAnsi="Arial" w:cs="Arial"/>
          <w:color w:val="595959" w:themeColor="text1" w:themeTint="A6"/>
          <w:sz w:val="20"/>
          <w:szCs w:val="20"/>
        </w:rPr>
        <w:t xml:space="preserve"> </w:t>
      </w:r>
      <w:r w:rsidRPr="001D1EA5">
        <w:rPr>
          <w:rFonts w:ascii="Arial" w:hAnsi="Arial" w:cs="Arial"/>
          <w:color w:val="595959" w:themeColor="text1" w:themeTint="A6"/>
          <w:sz w:val="20"/>
          <w:szCs w:val="20"/>
        </w:rPr>
        <w:t>It should be off for the ESX volumes</w:t>
      </w:r>
    </w:p>
    <w:p w14:paraId="73326E91" w14:textId="77777777" w:rsidR="00445711" w:rsidRPr="00DE6461" w:rsidRDefault="00445711" w:rsidP="00445711">
      <w:pPr>
        <w:pStyle w:val="ListParagraph"/>
        <w:rPr>
          <w:rFonts w:ascii="Arial" w:hAnsi="Arial" w:cs="Arial"/>
          <w:color w:val="595959" w:themeColor="text1" w:themeTint="A6"/>
          <w:sz w:val="20"/>
          <w:szCs w:val="20"/>
        </w:rPr>
      </w:pPr>
    </w:p>
    <w:p w14:paraId="70C8A0D7" w14:textId="77777777" w:rsidR="00445711" w:rsidRPr="00DE6461" w:rsidRDefault="00445711" w:rsidP="00445711">
      <w:pPr>
        <w:pStyle w:val="ListParagraph"/>
        <w:rPr>
          <w:rFonts w:ascii="Arial" w:hAnsi="Arial" w:cs="Arial"/>
          <w:color w:val="595959" w:themeColor="text1" w:themeTint="A6"/>
          <w:sz w:val="20"/>
          <w:szCs w:val="20"/>
        </w:rPr>
      </w:pPr>
      <w:r w:rsidRPr="00DE6461">
        <w:rPr>
          <w:rFonts w:ascii="Arial" w:hAnsi="Arial" w:cs="Arial"/>
          <w:noProof/>
          <w:color w:val="595959" w:themeColor="text1" w:themeTint="A6"/>
          <w:sz w:val="20"/>
          <w:szCs w:val="20"/>
          <w:lang w:val="en-US"/>
        </w:rPr>
        <w:lastRenderedPageBreak/>
        <w:drawing>
          <wp:inline distT="0" distB="0" distL="0" distR="0" wp14:anchorId="52924C0E" wp14:editId="517C8ED9">
            <wp:extent cx="4193449" cy="123053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18688" cy="1237940"/>
                    </a:xfrm>
                    <a:prstGeom prst="rect">
                      <a:avLst/>
                    </a:prstGeom>
                    <a:noFill/>
                    <a:ln>
                      <a:noFill/>
                    </a:ln>
                  </pic:spPr>
                </pic:pic>
              </a:graphicData>
            </a:graphic>
          </wp:inline>
        </w:drawing>
      </w:r>
    </w:p>
    <w:p w14:paraId="5BCF5529" w14:textId="77777777" w:rsidR="00445711" w:rsidRPr="001D1EA5" w:rsidRDefault="00445711" w:rsidP="00445711">
      <w:pPr>
        <w:rPr>
          <w:rFonts w:cs="Arial"/>
          <w:color w:val="595959" w:themeColor="text1" w:themeTint="A6"/>
          <w:szCs w:val="20"/>
        </w:rPr>
      </w:pPr>
    </w:p>
    <w:p w14:paraId="3C02E5E1" w14:textId="77777777" w:rsidR="00445711" w:rsidRPr="00DE6461" w:rsidRDefault="00445711" w:rsidP="00445711">
      <w:pPr>
        <w:pStyle w:val="ListParagraph"/>
        <w:numPr>
          <w:ilvl w:val="0"/>
          <w:numId w:val="41"/>
        </w:numPr>
        <w:spacing w:after="200" w:line="276" w:lineRule="auto"/>
        <w:rPr>
          <w:rFonts w:ascii="Arial" w:hAnsi="Arial" w:cs="Arial"/>
          <w:color w:val="595959" w:themeColor="text1" w:themeTint="A6"/>
          <w:sz w:val="20"/>
          <w:szCs w:val="20"/>
        </w:rPr>
      </w:pPr>
      <w:r w:rsidRPr="00DE6461">
        <w:rPr>
          <w:rFonts w:ascii="Arial" w:hAnsi="Arial" w:cs="Arial"/>
          <w:color w:val="595959" w:themeColor="text1" w:themeTint="A6"/>
          <w:sz w:val="20"/>
          <w:szCs w:val="20"/>
        </w:rPr>
        <w:t>Verify the Dedupe status</w:t>
      </w:r>
      <w:r>
        <w:rPr>
          <w:rFonts w:ascii="Arial" w:hAnsi="Arial" w:cs="Arial"/>
          <w:color w:val="595959" w:themeColor="text1" w:themeTint="A6"/>
          <w:sz w:val="20"/>
          <w:szCs w:val="20"/>
        </w:rPr>
        <w:t xml:space="preserve"> and if it has the </w:t>
      </w:r>
      <w:proofErr w:type="spellStart"/>
      <w:r>
        <w:rPr>
          <w:rFonts w:ascii="Arial" w:hAnsi="Arial" w:cs="Arial"/>
          <w:color w:val="595959" w:themeColor="text1" w:themeTint="A6"/>
          <w:sz w:val="20"/>
          <w:szCs w:val="20"/>
        </w:rPr>
        <w:t>dedup</w:t>
      </w:r>
      <w:proofErr w:type="spellEnd"/>
      <w:r>
        <w:rPr>
          <w:rFonts w:ascii="Arial" w:hAnsi="Arial" w:cs="Arial"/>
          <w:color w:val="595959" w:themeColor="text1" w:themeTint="A6"/>
          <w:sz w:val="20"/>
          <w:szCs w:val="20"/>
        </w:rPr>
        <w:t xml:space="preserve"> policy assigned</w:t>
      </w:r>
      <w:r w:rsidRPr="00DE6461">
        <w:rPr>
          <w:rFonts w:ascii="Arial" w:hAnsi="Arial" w:cs="Arial"/>
          <w:color w:val="595959" w:themeColor="text1" w:themeTint="A6"/>
          <w:sz w:val="20"/>
          <w:szCs w:val="20"/>
        </w:rPr>
        <w:t>:</w:t>
      </w:r>
    </w:p>
    <w:p w14:paraId="5639B65D" w14:textId="77777777" w:rsidR="00445711" w:rsidRPr="00DE6461" w:rsidRDefault="00445711" w:rsidP="00445711">
      <w:pPr>
        <w:pStyle w:val="ListParagraph"/>
        <w:rPr>
          <w:rFonts w:ascii="Arial" w:hAnsi="Arial" w:cs="Arial"/>
          <w:color w:val="595959" w:themeColor="text1" w:themeTint="A6"/>
          <w:sz w:val="20"/>
          <w:szCs w:val="20"/>
        </w:rPr>
      </w:pPr>
    </w:p>
    <w:p w14:paraId="7F15EE84" w14:textId="77777777" w:rsidR="00445711" w:rsidRPr="00DE6461" w:rsidRDefault="00445711" w:rsidP="00445711">
      <w:pPr>
        <w:pStyle w:val="ListParagraph"/>
        <w:rPr>
          <w:rFonts w:ascii="Arial" w:hAnsi="Arial" w:cs="Arial"/>
          <w:color w:val="595959" w:themeColor="text1" w:themeTint="A6"/>
          <w:sz w:val="20"/>
          <w:szCs w:val="20"/>
        </w:rPr>
      </w:pPr>
      <w:r w:rsidRPr="00DE6461">
        <w:rPr>
          <w:rFonts w:ascii="Arial" w:hAnsi="Arial" w:cs="Arial"/>
          <w:noProof/>
          <w:color w:val="595959" w:themeColor="text1" w:themeTint="A6"/>
          <w:sz w:val="20"/>
          <w:szCs w:val="20"/>
          <w:lang w:val="en-US"/>
        </w:rPr>
        <w:drawing>
          <wp:inline distT="0" distB="0" distL="0" distR="0" wp14:anchorId="32810BE6" wp14:editId="1BB25411">
            <wp:extent cx="4879249" cy="84917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01456" cy="853042"/>
                    </a:xfrm>
                    <a:prstGeom prst="rect">
                      <a:avLst/>
                    </a:prstGeom>
                    <a:noFill/>
                    <a:ln>
                      <a:noFill/>
                    </a:ln>
                  </pic:spPr>
                </pic:pic>
              </a:graphicData>
            </a:graphic>
          </wp:inline>
        </w:drawing>
      </w:r>
    </w:p>
    <w:p w14:paraId="076C2AE7" w14:textId="77777777" w:rsidR="00445711" w:rsidRPr="00DE6461" w:rsidRDefault="00445711" w:rsidP="00445711">
      <w:pPr>
        <w:pStyle w:val="ListParagraph"/>
        <w:rPr>
          <w:rFonts w:ascii="Arial" w:hAnsi="Arial" w:cs="Arial"/>
          <w:color w:val="595959" w:themeColor="text1" w:themeTint="A6"/>
          <w:sz w:val="20"/>
          <w:szCs w:val="20"/>
        </w:rPr>
      </w:pPr>
    </w:p>
    <w:p w14:paraId="5BB69797" w14:textId="77777777" w:rsidR="00445711" w:rsidRPr="00DE6461" w:rsidRDefault="00445711" w:rsidP="00445711">
      <w:pPr>
        <w:pStyle w:val="ListParagraph"/>
        <w:numPr>
          <w:ilvl w:val="0"/>
          <w:numId w:val="41"/>
        </w:numPr>
        <w:spacing w:after="200" w:line="276" w:lineRule="auto"/>
        <w:rPr>
          <w:rFonts w:ascii="Arial" w:hAnsi="Arial" w:cs="Arial"/>
          <w:color w:val="595959" w:themeColor="text1" w:themeTint="A6"/>
          <w:sz w:val="20"/>
          <w:szCs w:val="20"/>
        </w:rPr>
      </w:pPr>
      <w:r w:rsidRPr="00DE6461">
        <w:rPr>
          <w:rFonts w:ascii="Arial" w:hAnsi="Arial" w:cs="Arial"/>
          <w:color w:val="595959" w:themeColor="text1" w:themeTint="A6"/>
          <w:sz w:val="20"/>
          <w:szCs w:val="20"/>
        </w:rPr>
        <w:t xml:space="preserve">Verify the snapshot policy </w:t>
      </w:r>
      <w:r>
        <w:rPr>
          <w:rFonts w:ascii="Arial" w:hAnsi="Arial" w:cs="Arial"/>
          <w:color w:val="595959" w:themeColor="text1" w:themeTint="A6"/>
          <w:sz w:val="20"/>
          <w:szCs w:val="20"/>
        </w:rPr>
        <w:t>as per the inputs.</w:t>
      </w:r>
    </w:p>
    <w:p w14:paraId="06E25420" w14:textId="77777777" w:rsidR="00445711" w:rsidRPr="00DE6461" w:rsidRDefault="00445711" w:rsidP="00445711">
      <w:pPr>
        <w:pStyle w:val="ListParagraph"/>
        <w:ind w:firstLine="360"/>
        <w:rPr>
          <w:rFonts w:ascii="Arial" w:hAnsi="Arial" w:cs="Arial"/>
          <w:color w:val="595959" w:themeColor="text1" w:themeTint="A6"/>
          <w:sz w:val="20"/>
          <w:szCs w:val="20"/>
        </w:rPr>
      </w:pPr>
      <w:r>
        <w:rPr>
          <w:rFonts w:ascii="Arial" w:hAnsi="Arial" w:cs="Arial"/>
          <w:sz w:val="20"/>
          <w:szCs w:val="20"/>
        </w:rPr>
        <w:t xml:space="preserve">Note: For </w:t>
      </w:r>
      <w:proofErr w:type="spellStart"/>
      <w:r>
        <w:rPr>
          <w:rFonts w:ascii="Arial" w:hAnsi="Arial" w:cs="Arial"/>
          <w:sz w:val="20"/>
          <w:szCs w:val="20"/>
        </w:rPr>
        <w:t>no</w:t>
      </w:r>
      <w:r w:rsidRPr="001D1EA5">
        <w:rPr>
          <w:rFonts w:ascii="Arial" w:hAnsi="Arial" w:cs="Arial"/>
          <w:sz w:val="20"/>
          <w:szCs w:val="20"/>
        </w:rPr>
        <w:t>snap</w:t>
      </w:r>
      <w:proofErr w:type="spellEnd"/>
      <w:r w:rsidRPr="001D1EA5">
        <w:rPr>
          <w:rFonts w:ascii="Arial" w:hAnsi="Arial" w:cs="Arial"/>
          <w:sz w:val="20"/>
          <w:szCs w:val="20"/>
        </w:rPr>
        <w:t xml:space="preserve"> volume the default policy should be none</w:t>
      </w:r>
    </w:p>
    <w:p w14:paraId="33C2020E" w14:textId="77777777" w:rsidR="00445711" w:rsidRPr="00DE6461" w:rsidRDefault="00445711" w:rsidP="00445711">
      <w:pPr>
        <w:pStyle w:val="ListParagraph"/>
        <w:rPr>
          <w:rFonts w:ascii="Arial" w:hAnsi="Arial" w:cs="Arial"/>
          <w:color w:val="595959" w:themeColor="text1" w:themeTint="A6"/>
          <w:sz w:val="20"/>
          <w:szCs w:val="20"/>
        </w:rPr>
      </w:pPr>
    </w:p>
    <w:p w14:paraId="34D58FEE" w14:textId="77777777" w:rsidR="00445711" w:rsidRPr="00DE6461" w:rsidRDefault="00445711" w:rsidP="00445711">
      <w:pPr>
        <w:pStyle w:val="ListParagraph"/>
        <w:rPr>
          <w:rFonts w:ascii="Arial" w:hAnsi="Arial" w:cs="Arial"/>
          <w:color w:val="595959" w:themeColor="text1" w:themeTint="A6"/>
          <w:sz w:val="20"/>
          <w:szCs w:val="20"/>
        </w:rPr>
      </w:pPr>
      <w:r w:rsidRPr="00DE6461">
        <w:rPr>
          <w:rFonts w:ascii="Arial" w:hAnsi="Arial" w:cs="Arial"/>
          <w:noProof/>
          <w:color w:val="595959" w:themeColor="text1" w:themeTint="A6"/>
          <w:sz w:val="20"/>
          <w:szCs w:val="20"/>
          <w:lang w:val="en-US"/>
        </w:rPr>
        <w:drawing>
          <wp:inline distT="0" distB="0" distL="0" distR="0" wp14:anchorId="234FDE07" wp14:editId="4A0581D1">
            <wp:extent cx="4955449" cy="803143"/>
            <wp:effectExtent l="0" t="0" r="0" b="101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80064" cy="807132"/>
                    </a:xfrm>
                    <a:prstGeom prst="rect">
                      <a:avLst/>
                    </a:prstGeom>
                    <a:noFill/>
                    <a:ln>
                      <a:noFill/>
                    </a:ln>
                  </pic:spPr>
                </pic:pic>
              </a:graphicData>
            </a:graphic>
          </wp:inline>
        </w:drawing>
      </w:r>
    </w:p>
    <w:p w14:paraId="7FFF63D1" w14:textId="77777777" w:rsidR="00445711" w:rsidRPr="00DE6461" w:rsidRDefault="00445711" w:rsidP="00445711">
      <w:pPr>
        <w:pStyle w:val="ListParagraph"/>
        <w:rPr>
          <w:rFonts w:ascii="Arial" w:hAnsi="Arial" w:cs="Arial"/>
          <w:color w:val="595959" w:themeColor="text1" w:themeTint="A6"/>
          <w:sz w:val="20"/>
          <w:szCs w:val="20"/>
        </w:rPr>
      </w:pPr>
    </w:p>
    <w:p w14:paraId="67E0535F" w14:textId="77777777" w:rsidR="000A500F" w:rsidRDefault="00445711" w:rsidP="000A500F">
      <w:pPr>
        <w:pStyle w:val="ListParagraph"/>
        <w:numPr>
          <w:ilvl w:val="0"/>
          <w:numId w:val="41"/>
        </w:numPr>
        <w:spacing w:after="200" w:line="276" w:lineRule="auto"/>
        <w:rPr>
          <w:rFonts w:ascii="Arial" w:hAnsi="Arial" w:cs="Arial"/>
          <w:color w:val="595959" w:themeColor="text1" w:themeTint="A6"/>
          <w:sz w:val="20"/>
          <w:szCs w:val="20"/>
        </w:rPr>
      </w:pPr>
      <w:r w:rsidRPr="00DE6461">
        <w:rPr>
          <w:rFonts w:ascii="Arial" w:hAnsi="Arial" w:cs="Arial"/>
          <w:color w:val="595959" w:themeColor="text1" w:themeTint="A6"/>
          <w:sz w:val="20"/>
          <w:szCs w:val="20"/>
        </w:rPr>
        <w:t xml:space="preserve">Verify the </w:t>
      </w:r>
      <w:proofErr w:type="spellStart"/>
      <w:r w:rsidRPr="00DE6461">
        <w:rPr>
          <w:rFonts w:ascii="Arial" w:hAnsi="Arial" w:cs="Arial"/>
          <w:color w:val="595959" w:themeColor="text1" w:themeTint="A6"/>
          <w:sz w:val="20"/>
          <w:szCs w:val="20"/>
        </w:rPr>
        <w:t>Snapvault</w:t>
      </w:r>
      <w:proofErr w:type="spellEnd"/>
      <w:r w:rsidRPr="00DE6461">
        <w:rPr>
          <w:rFonts w:ascii="Arial" w:hAnsi="Arial" w:cs="Arial"/>
          <w:color w:val="595959" w:themeColor="text1" w:themeTint="A6"/>
          <w:sz w:val="20"/>
          <w:szCs w:val="20"/>
        </w:rPr>
        <w:t xml:space="preserve"> sta</w:t>
      </w:r>
      <w:r>
        <w:rPr>
          <w:rFonts w:ascii="Arial" w:hAnsi="Arial" w:cs="Arial"/>
          <w:color w:val="595959" w:themeColor="text1" w:themeTint="A6"/>
          <w:sz w:val="20"/>
          <w:szCs w:val="20"/>
        </w:rPr>
        <w:t>tus</w:t>
      </w:r>
      <w:r w:rsidR="000A500F">
        <w:rPr>
          <w:rFonts w:ascii="Arial" w:hAnsi="Arial" w:cs="Arial"/>
          <w:color w:val="595959" w:themeColor="text1" w:themeTint="A6"/>
          <w:sz w:val="20"/>
          <w:szCs w:val="20"/>
        </w:rPr>
        <w:t>:</w:t>
      </w:r>
    </w:p>
    <w:p w14:paraId="17092644" w14:textId="23EB4A51" w:rsidR="000A500F" w:rsidRPr="000A500F" w:rsidRDefault="000A500F" w:rsidP="000A500F">
      <w:pPr>
        <w:pStyle w:val="ListParagraph"/>
        <w:numPr>
          <w:ilvl w:val="1"/>
          <w:numId w:val="41"/>
        </w:numPr>
        <w:spacing w:after="200" w:line="276" w:lineRule="auto"/>
        <w:rPr>
          <w:rFonts w:ascii="Arial" w:hAnsi="Arial" w:cs="Arial"/>
          <w:color w:val="595959" w:themeColor="text1" w:themeTint="A6"/>
          <w:sz w:val="20"/>
          <w:szCs w:val="20"/>
        </w:rPr>
      </w:pPr>
      <w:r w:rsidRPr="000A500F">
        <w:rPr>
          <w:rFonts w:ascii="Arial" w:hAnsi="Arial" w:cs="Arial"/>
          <w:color w:val="595959" w:themeColor="text1" w:themeTint="A6"/>
          <w:sz w:val="20"/>
          <w:szCs w:val="20"/>
        </w:rPr>
        <w:t>Identify the destination path from the source cluster:</w:t>
      </w:r>
    </w:p>
    <w:p w14:paraId="550DBE2B" w14:textId="7FA138A4" w:rsidR="000A500F" w:rsidRPr="00D04FD9" w:rsidRDefault="000A500F" w:rsidP="00D04FD9">
      <w:pPr>
        <w:widowControl w:val="0"/>
        <w:autoSpaceDE w:val="0"/>
        <w:autoSpaceDN w:val="0"/>
        <w:adjustRightInd w:val="0"/>
        <w:rPr>
          <w:rFonts w:cs="Arial"/>
          <w:color w:val="595959" w:themeColor="text1" w:themeTint="A6"/>
          <w:szCs w:val="20"/>
        </w:rPr>
      </w:pPr>
    </w:p>
    <w:p w14:paraId="0B454BB2" w14:textId="6DEE0F2D" w:rsidR="000A500F" w:rsidRPr="00D04FD9" w:rsidRDefault="000A500F" w:rsidP="00D04FD9">
      <w:pPr>
        <w:widowControl w:val="0"/>
        <w:autoSpaceDE w:val="0"/>
        <w:autoSpaceDN w:val="0"/>
        <w:adjustRightInd w:val="0"/>
        <w:ind w:left="1110" w:firstLine="330"/>
        <w:rPr>
          <w:rFonts w:cs="Arial"/>
          <w:color w:val="595959" w:themeColor="text1" w:themeTint="A6"/>
          <w:szCs w:val="20"/>
          <w:lang w:eastAsia="en-US"/>
        </w:rPr>
      </w:pPr>
      <w:r w:rsidRPr="000A500F">
        <w:rPr>
          <w:noProof/>
          <w:lang w:val="en-US" w:eastAsia="en-US"/>
        </w:rPr>
        <w:drawing>
          <wp:inline distT="0" distB="0" distL="0" distR="0" wp14:anchorId="60C929E8" wp14:editId="7B4C9E26">
            <wp:extent cx="4863905" cy="5436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2735" cy="551383"/>
                    </a:xfrm>
                    <a:prstGeom prst="rect">
                      <a:avLst/>
                    </a:prstGeom>
                  </pic:spPr>
                </pic:pic>
              </a:graphicData>
            </a:graphic>
          </wp:inline>
        </w:drawing>
      </w:r>
    </w:p>
    <w:p w14:paraId="7C75977E" w14:textId="455C2439" w:rsidR="000A500F" w:rsidRPr="000A500F" w:rsidRDefault="000A500F" w:rsidP="000A500F">
      <w:pPr>
        <w:pStyle w:val="ListParagraph"/>
        <w:widowControl w:val="0"/>
        <w:autoSpaceDE w:val="0"/>
        <w:autoSpaceDN w:val="0"/>
        <w:adjustRightInd w:val="0"/>
        <w:ind w:left="1080"/>
        <w:rPr>
          <w:rFonts w:ascii="Arial" w:hAnsi="Arial" w:cs="Arial"/>
          <w:color w:val="595959" w:themeColor="text1" w:themeTint="A6"/>
          <w:sz w:val="20"/>
          <w:szCs w:val="20"/>
        </w:rPr>
      </w:pPr>
    </w:p>
    <w:p w14:paraId="6479E34A" w14:textId="1EDDF499" w:rsidR="000A500F" w:rsidRPr="00D04FD9" w:rsidRDefault="000A500F" w:rsidP="00D04FD9">
      <w:pPr>
        <w:pStyle w:val="ListParagraph"/>
        <w:numPr>
          <w:ilvl w:val="1"/>
          <w:numId w:val="41"/>
        </w:numPr>
        <w:spacing w:after="200" w:line="276" w:lineRule="auto"/>
        <w:rPr>
          <w:rFonts w:ascii="Arial" w:hAnsi="Arial" w:cs="Arial"/>
          <w:color w:val="595959" w:themeColor="text1" w:themeTint="A6"/>
          <w:sz w:val="20"/>
          <w:szCs w:val="20"/>
        </w:rPr>
      </w:pPr>
      <w:r w:rsidRPr="000A500F">
        <w:rPr>
          <w:rFonts w:ascii="Arial" w:hAnsi="Arial" w:cs="Arial"/>
          <w:color w:val="595959" w:themeColor="text1" w:themeTint="A6"/>
          <w:sz w:val="20"/>
          <w:szCs w:val="20"/>
        </w:rPr>
        <w:t>Cluster peer show to identify the backup cluster:</w:t>
      </w:r>
    </w:p>
    <w:p w14:paraId="3311829F" w14:textId="47BB47AF" w:rsidR="000A500F" w:rsidRPr="00D04FD9" w:rsidRDefault="000A500F" w:rsidP="00D04FD9">
      <w:pPr>
        <w:widowControl w:val="0"/>
        <w:autoSpaceDE w:val="0"/>
        <w:autoSpaceDN w:val="0"/>
        <w:adjustRightInd w:val="0"/>
        <w:ind w:left="1110" w:firstLine="330"/>
        <w:rPr>
          <w:rFonts w:cs="Arial"/>
          <w:color w:val="595959" w:themeColor="text1" w:themeTint="A6"/>
          <w:szCs w:val="20"/>
        </w:rPr>
      </w:pPr>
      <w:r w:rsidRPr="000A500F">
        <w:rPr>
          <w:noProof/>
          <w:lang w:val="en-US" w:eastAsia="en-US"/>
        </w:rPr>
        <w:drawing>
          <wp:inline distT="0" distB="0" distL="0" distR="0" wp14:anchorId="5AD0D447" wp14:editId="26A6A6C1">
            <wp:extent cx="4974741" cy="68582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74741" cy="685829"/>
                    </a:xfrm>
                    <a:prstGeom prst="rect">
                      <a:avLst/>
                    </a:prstGeom>
                    <a:noFill/>
                    <a:ln>
                      <a:noFill/>
                    </a:ln>
                  </pic:spPr>
                </pic:pic>
              </a:graphicData>
            </a:graphic>
          </wp:inline>
        </w:drawing>
      </w:r>
    </w:p>
    <w:p w14:paraId="41CCE773" w14:textId="77777777" w:rsidR="000A500F" w:rsidRPr="000A500F" w:rsidRDefault="000A500F" w:rsidP="00EA46EB">
      <w:pPr>
        <w:pStyle w:val="ListParagraph"/>
        <w:widowControl w:val="0"/>
        <w:autoSpaceDE w:val="0"/>
        <w:autoSpaceDN w:val="0"/>
        <w:adjustRightInd w:val="0"/>
        <w:ind w:left="1080"/>
        <w:rPr>
          <w:rFonts w:ascii="Arial" w:hAnsi="Arial" w:cs="Arial"/>
          <w:color w:val="595959" w:themeColor="text1" w:themeTint="A6"/>
          <w:sz w:val="20"/>
          <w:szCs w:val="20"/>
        </w:rPr>
      </w:pPr>
      <w:r w:rsidRPr="000A500F">
        <w:rPr>
          <w:rFonts w:ascii="Arial" w:hAnsi="Arial" w:cs="Arial"/>
          <w:color w:val="595959" w:themeColor="text1" w:themeTint="A6"/>
          <w:sz w:val="20"/>
          <w:szCs w:val="20"/>
        </w:rPr>
        <w:t> </w:t>
      </w:r>
    </w:p>
    <w:p w14:paraId="49737147" w14:textId="17DA9003" w:rsidR="000A500F" w:rsidRPr="00D04FD9" w:rsidRDefault="000A500F" w:rsidP="00D04FD9">
      <w:pPr>
        <w:pStyle w:val="ListParagraph"/>
        <w:numPr>
          <w:ilvl w:val="1"/>
          <w:numId w:val="41"/>
        </w:numPr>
        <w:spacing w:after="200" w:line="276" w:lineRule="auto"/>
        <w:rPr>
          <w:rFonts w:ascii="Arial" w:hAnsi="Arial" w:cs="Arial"/>
          <w:color w:val="595959" w:themeColor="text1" w:themeTint="A6"/>
          <w:sz w:val="20"/>
          <w:szCs w:val="20"/>
        </w:rPr>
      </w:pPr>
      <w:r w:rsidRPr="000A500F">
        <w:rPr>
          <w:rFonts w:ascii="Arial" w:hAnsi="Arial" w:cs="Arial"/>
          <w:color w:val="595959" w:themeColor="text1" w:themeTint="A6"/>
          <w:sz w:val="20"/>
          <w:szCs w:val="20"/>
        </w:rPr>
        <w:t>Login to the backup cluster.</w:t>
      </w:r>
      <w:r w:rsidR="00D04FD9">
        <w:rPr>
          <w:rFonts w:ascii="Arial" w:hAnsi="Arial" w:cs="Arial"/>
          <w:color w:val="595959" w:themeColor="text1" w:themeTint="A6"/>
          <w:sz w:val="20"/>
          <w:szCs w:val="20"/>
        </w:rPr>
        <w:t xml:space="preserve"> </w:t>
      </w:r>
      <w:r w:rsidRPr="00D04FD9">
        <w:rPr>
          <w:rFonts w:ascii="Arial" w:hAnsi="Arial" w:cs="Arial"/>
          <w:color w:val="595959" w:themeColor="text1" w:themeTint="A6"/>
          <w:sz w:val="20"/>
          <w:szCs w:val="20"/>
        </w:rPr>
        <w:t>Verify the SV status</w:t>
      </w:r>
    </w:p>
    <w:p w14:paraId="025A0321" w14:textId="6C9D14FB" w:rsidR="00445711" w:rsidRPr="00D04FD9" w:rsidRDefault="000A500F" w:rsidP="00D04FD9">
      <w:pPr>
        <w:pStyle w:val="ListParagraph"/>
        <w:widowControl w:val="0"/>
        <w:autoSpaceDE w:val="0"/>
        <w:autoSpaceDN w:val="0"/>
        <w:adjustRightInd w:val="0"/>
        <w:ind w:left="1080" w:firstLine="360"/>
        <w:rPr>
          <w:rFonts w:cs="Calibri"/>
          <w:color w:val="1C304E"/>
          <w:szCs w:val="20"/>
          <w:lang w:val="en-US" w:eastAsia="en-GB"/>
        </w:rPr>
      </w:pPr>
      <w:r w:rsidRPr="000A500F">
        <w:rPr>
          <w:rFonts w:cs="Calibri"/>
          <w:noProof/>
          <w:color w:val="1C304E"/>
          <w:szCs w:val="20"/>
          <w:lang w:val="en-US"/>
        </w:rPr>
        <w:lastRenderedPageBreak/>
        <w:drawing>
          <wp:inline distT="0" distB="0" distL="0" distR="0" wp14:anchorId="186C8A7A" wp14:editId="3AB5C54C">
            <wp:extent cx="5071594" cy="2306052"/>
            <wp:effectExtent l="0" t="0" r="889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7896" cy="2322559"/>
                    </a:xfrm>
                    <a:prstGeom prst="rect">
                      <a:avLst/>
                    </a:prstGeom>
                    <a:noFill/>
                    <a:ln>
                      <a:noFill/>
                    </a:ln>
                  </pic:spPr>
                </pic:pic>
              </a:graphicData>
            </a:graphic>
          </wp:inline>
        </w:drawing>
      </w:r>
    </w:p>
    <w:p w14:paraId="5236C78D" w14:textId="77777777" w:rsidR="00445711" w:rsidRDefault="00445711" w:rsidP="00354CAD">
      <w:pPr>
        <w:pStyle w:val="Heading3"/>
        <w:rPr>
          <w:ins w:id="332" w:author="Microsoft Office User" w:date="2017-08-31T16:09:00Z"/>
        </w:rPr>
      </w:pPr>
      <w:bookmarkStart w:id="333" w:name="_Toc475023017"/>
      <w:bookmarkStart w:id="334" w:name="_Toc480543199"/>
      <w:r w:rsidRPr="009F2DC0">
        <w:t>MySQL storage provisioning</w:t>
      </w:r>
      <w:r>
        <w:t xml:space="preserve"> on c-DOT</w:t>
      </w:r>
      <w:r w:rsidRPr="009F2DC0">
        <w:t>:</w:t>
      </w:r>
      <w:bookmarkEnd w:id="333"/>
      <w:bookmarkEnd w:id="334"/>
      <w:r w:rsidRPr="009F2DC0">
        <w:t xml:space="preserve"> </w:t>
      </w:r>
    </w:p>
    <w:p w14:paraId="521A3CCE" w14:textId="77777777" w:rsidR="00F72300" w:rsidRPr="00F91768" w:rsidRDefault="00F72300" w:rsidP="00F72300">
      <w:pPr>
        <w:rPr>
          <w:ins w:id="335" w:author="Microsoft Office User" w:date="2017-08-31T16:09:00Z"/>
          <w:i/>
          <w:u w:val="single"/>
        </w:rPr>
      </w:pPr>
      <w:ins w:id="336" w:author="Microsoft Office User" w:date="2017-08-31T16:09:00Z">
        <w:r w:rsidRPr="00F91768">
          <w:rPr>
            <w:i/>
            <w:u w:val="single"/>
          </w:rPr>
          <w:t>Pre-requisites:</w:t>
        </w:r>
      </w:ins>
    </w:p>
    <w:p w14:paraId="6DC08297" w14:textId="77777777" w:rsidR="001F6E08" w:rsidRPr="00B91945" w:rsidRDefault="001F6E08" w:rsidP="001F6E08">
      <w:pPr>
        <w:pStyle w:val="BodyText"/>
        <w:ind w:firstLine="720"/>
        <w:rPr>
          <w:ins w:id="337" w:author="Microsoft Office User" w:date="2017-09-13T12:52:00Z"/>
          <w:rFonts w:cs="Arial"/>
          <w:szCs w:val="20"/>
        </w:rPr>
      </w:pPr>
      <w:ins w:id="338" w:author="Microsoft Office User" w:date="2017-09-13T12:52:00Z">
        <w:r>
          <w:rPr>
            <w:rFonts w:cs="Arial"/>
            <w:color w:val="595959" w:themeColor="text1" w:themeTint="A6"/>
            <w:szCs w:val="20"/>
          </w:rPr>
          <w:t xml:space="preserve">Review and follow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42DA7729" w14:textId="77777777" w:rsidR="00F72300" w:rsidRPr="00F72300" w:rsidRDefault="00F72300" w:rsidP="00F72300">
      <w:pPr>
        <w:pStyle w:val="BodyText"/>
        <w:pPrChange w:id="339" w:author="Microsoft Office User" w:date="2017-08-31T16:09:00Z">
          <w:pPr>
            <w:pStyle w:val="Heading3"/>
          </w:pPr>
        </w:pPrChange>
      </w:pPr>
    </w:p>
    <w:p w14:paraId="1A925FC4" w14:textId="77777777" w:rsidR="00445711" w:rsidRPr="00F72300" w:rsidRDefault="00445711" w:rsidP="00445711">
      <w:pPr>
        <w:pStyle w:val="BodyText"/>
        <w:rPr>
          <w:rStyle w:val="Hyperlink"/>
          <w:rFonts w:cs="Arial"/>
          <w:bCs/>
          <w:iCs/>
          <w:color w:val="666666"/>
          <w:szCs w:val="20"/>
          <w:u w:val="none"/>
          <w:lang w:val="en-US"/>
          <w:rPrChange w:id="340" w:author="Microsoft Office User" w:date="2017-08-31T16:06:00Z">
            <w:rPr>
              <w:rStyle w:val="Hyperlink"/>
              <w:rFonts w:cs="Arial"/>
              <w:bCs/>
              <w:iCs/>
              <w:color w:val="666666"/>
              <w:sz w:val="16"/>
              <w:szCs w:val="16"/>
              <w:u w:val="none"/>
              <w:lang w:val="en-US"/>
            </w:rPr>
          </w:rPrChange>
        </w:rPr>
      </w:pPr>
      <w:r w:rsidRPr="00F72300">
        <w:rPr>
          <w:rFonts w:cs="Arial"/>
          <w:bCs/>
          <w:iCs/>
          <w:szCs w:val="20"/>
          <w:lang w:val="en-US"/>
          <w:rPrChange w:id="341" w:author="Microsoft Office User" w:date="2017-08-31T16:06:00Z">
            <w:rPr>
              <w:rFonts w:cs="Arial"/>
              <w:bCs/>
              <w:iCs/>
              <w:sz w:val="16"/>
              <w:szCs w:val="16"/>
              <w:lang w:val="en-US"/>
            </w:rPr>
          </w:rPrChange>
        </w:rPr>
        <w:t xml:space="preserve">At the time of writing this PCM the WFA workflow is still under testing. Follow the steps outlined in the document </w:t>
      </w:r>
      <w:r w:rsidR="008001AF" w:rsidRPr="00F72300">
        <w:rPr>
          <w:szCs w:val="20"/>
        </w:rPr>
        <w:fldChar w:fldCharType="begin"/>
      </w:r>
      <w:r w:rsidR="008001AF" w:rsidRPr="00F72300">
        <w:rPr>
          <w:szCs w:val="20"/>
          <w:rPrChange w:id="342" w:author="Microsoft Office User" w:date="2017-08-31T16:06:00Z">
            <w:rPr/>
          </w:rPrChange>
        </w:rPr>
        <w:instrText xml:space="preserve"> HYPERLINK "https://theshare.thomsonreuters.com/sites/DCO_Storage/_layouts/WordViewer.aspx?id=/sites/DCO_Storage/Unified%20Storage%20DE%20Documents/NETAPP/Ontap%20CDOT%20Standards/CDOT-MySQL_Deployment_Guide_v6.doc&amp;Source=https%3A%2F%2Ftheshare%2Ethomsonreute" </w:instrText>
      </w:r>
      <w:r w:rsidR="008001AF" w:rsidRPr="00F72300">
        <w:rPr>
          <w:szCs w:val="20"/>
          <w:rPrChange w:id="343" w:author="Microsoft Office User" w:date="2017-08-31T16:06:00Z">
            <w:rPr/>
          </w:rPrChange>
        </w:rPr>
        <w:fldChar w:fldCharType="separate"/>
      </w:r>
      <w:r w:rsidRPr="00F72300">
        <w:rPr>
          <w:rStyle w:val="Hyperlink"/>
          <w:rFonts w:cs="Arial"/>
          <w:szCs w:val="20"/>
          <w:rPrChange w:id="344" w:author="Microsoft Office User" w:date="2017-08-31T16:06:00Z">
            <w:rPr>
              <w:rStyle w:val="Hyperlink"/>
              <w:rFonts w:cs="Arial"/>
              <w:sz w:val="16"/>
              <w:szCs w:val="16"/>
            </w:rPr>
          </w:rPrChange>
        </w:rPr>
        <w:t>here</w:t>
      </w:r>
      <w:r w:rsidR="008001AF" w:rsidRPr="00F72300">
        <w:rPr>
          <w:rStyle w:val="Hyperlink"/>
          <w:rFonts w:cs="Arial"/>
          <w:szCs w:val="20"/>
          <w:rPrChange w:id="345" w:author="Microsoft Office User" w:date="2017-08-31T16:06:00Z">
            <w:rPr>
              <w:rStyle w:val="Hyperlink"/>
              <w:rFonts w:cs="Arial"/>
              <w:sz w:val="16"/>
              <w:szCs w:val="16"/>
            </w:rPr>
          </w:rPrChange>
        </w:rPr>
        <w:fldChar w:fldCharType="end"/>
      </w:r>
      <w:r w:rsidRPr="00F72300">
        <w:rPr>
          <w:rFonts w:cs="Arial"/>
          <w:bCs/>
          <w:iCs/>
          <w:szCs w:val="20"/>
          <w:lang w:val="en-US"/>
          <w:rPrChange w:id="346" w:author="Microsoft Office User" w:date="2017-08-31T16:06:00Z">
            <w:rPr>
              <w:rFonts w:cs="Arial"/>
              <w:bCs/>
              <w:iCs/>
              <w:sz w:val="16"/>
              <w:szCs w:val="16"/>
              <w:lang w:val="en-US"/>
            </w:rPr>
          </w:rPrChange>
        </w:rPr>
        <w:t>. Please ensure all the steps outlined in this document are followed diligently.</w:t>
      </w:r>
    </w:p>
    <w:p w14:paraId="7C70B020" w14:textId="4B32BA64" w:rsidR="00445711" w:rsidRPr="00F72300" w:rsidDel="007622A4" w:rsidRDefault="00445711" w:rsidP="00445711">
      <w:pPr>
        <w:pStyle w:val="BodyText"/>
        <w:rPr>
          <w:del w:id="347" w:author="Microsoft Office User" w:date="2017-09-13T12:27:00Z"/>
          <w:szCs w:val="20"/>
          <w:rPrChange w:id="348" w:author="Microsoft Office User" w:date="2017-08-31T16:06:00Z">
            <w:rPr>
              <w:del w:id="349" w:author="Microsoft Office User" w:date="2017-09-13T12:27:00Z"/>
              <w:sz w:val="16"/>
              <w:szCs w:val="16"/>
            </w:rPr>
          </w:rPrChange>
        </w:rPr>
      </w:pPr>
      <w:del w:id="350" w:author="Microsoft Office User" w:date="2017-09-13T12:27:00Z">
        <w:r w:rsidRPr="00F72300" w:rsidDel="007622A4">
          <w:rPr>
            <w:szCs w:val="20"/>
            <w:rPrChange w:id="351" w:author="Microsoft Office User" w:date="2017-08-31T16:06:00Z">
              <w:rPr>
                <w:sz w:val="16"/>
                <w:szCs w:val="16"/>
              </w:rPr>
            </w:rPrChange>
          </w:rPr>
          <w:delText>Complete the QA checklist to validate all configuration steps were completed.</w:delText>
        </w:r>
      </w:del>
    </w:p>
    <w:p w14:paraId="0A21B83C" w14:textId="77777777" w:rsidR="00445711" w:rsidRPr="009F2DC0" w:rsidRDefault="00445711" w:rsidP="00354CAD">
      <w:pPr>
        <w:pStyle w:val="Heading3"/>
      </w:pPr>
      <w:bookmarkStart w:id="352" w:name="_Toc475023018"/>
      <w:bookmarkStart w:id="353" w:name="_Toc480543200"/>
      <w:r w:rsidRPr="009F2DC0">
        <w:t>ISCSI storage provisioning for WISP</w:t>
      </w:r>
      <w:r>
        <w:t xml:space="preserve"> on c-DOT</w:t>
      </w:r>
      <w:r w:rsidRPr="009F2DC0">
        <w:t>:</w:t>
      </w:r>
      <w:bookmarkEnd w:id="352"/>
      <w:bookmarkEnd w:id="353"/>
    </w:p>
    <w:p w14:paraId="1012FA5D" w14:textId="112F64BA" w:rsidR="00341383" w:rsidRPr="001F6E08" w:rsidRDefault="00341383" w:rsidP="001F6E08">
      <w:pPr>
        <w:rPr>
          <w:ins w:id="354" w:author="Microsoft Office User" w:date="2017-08-31T16:10:00Z"/>
          <w:i/>
          <w:u w:val="single"/>
          <w:rPrChange w:id="355" w:author="Microsoft Office User" w:date="2017-09-13T12:53:00Z">
            <w:rPr>
              <w:ins w:id="356" w:author="Microsoft Office User" w:date="2017-08-31T16:10:00Z"/>
              <w:rFonts w:ascii="Arial" w:hAnsi="Arial" w:cs="Arial"/>
              <w:szCs w:val="20"/>
              <w:lang w:val="en-GB"/>
            </w:rPr>
          </w:rPrChange>
        </w:rPr>
        <w:pPrChange w:id="357" w:author="Microsoft Office User" w:date="2017-09-13T12:53:00Z">
          <w:pPr>
            <w:pStyle w:val="NormalWeb"/>
            <w:spacing w:before="0" w:beforeAutospacing="0" w:after="0" w:afterAutospacing="0"/>
          </w:pPr>
        </w:pPrChange>
      </w:pPr>
      <w:ins w:id="358" w:author="Microsoft Office User" w:date="2017-08-31T16:10:00Z">
        <w:r w:rsidRPr="00F91768">
          <w:rPr>
            <w:i/>
            <w:u w:val="single"/>
          </w:rPr>
          <w:t>Pre-requisites:</w:t>
        </w:r>
      </w:ins>
    </w:p>
    <w:p w14:paraId="3E8BB870" w14:textId="77777777" w:rsidR="001F6E08" w:rsidRPr="00B91945" w:rsidRDefault="001F6E08" w:rsidP="001F6E08">
      <w:pPr>
        <w:pStyle w:val="BodyText"/>
        <w:ind w:firstLine="720"/>
        <w:rPr>
          <w:ins w:id="359" w:author="Microsoft Office User" w:date="2017-09-13T12:53:00Z"/>
          <w:rFonts w:cs="Arial"/>
          <w:szCs w:val="20"/>
        </w:rPr>
      </w:pPr>
      <w:ins w:id="360" w:author="Microsoft Office User" w:date="2017-09-13T12:53:00Z">
        <w:r>
          <w:rPr>
            <w:rFonts w:cs="Arial"/>
            <w:color w:val="595959" w:themeColor="text1" w:themeTint="A6"/>
            <w:szCs w:val="20"/>
          </w:rPr>
          <w:t xml:space="preserve">Review and follow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32BFB30E" w14:textId="77777777" w:rsidR="00341383" w:rsidRDefault="00341383" w:rsidP="00445711">
      <w:pPr>
        <w:pStyle w:val="BodyText"/>
        <w:rPr>
          <w:ins w:id="361" w:author="Microsoft Office User" w:date="2017-08-31T16:10:00Z"/>
          <w:rFonts w:cs="Arial"/>
          <w:bCs/>
          <w:iCs/>
          <w:szCs w:val="20"/>
          <w:lang w:val="en-US"/>
        </w:rPr>
      </w:pPr>
    </w:p>
    <w:p w14:paraId="4AA58BF8" w14:textId="77777777" w:rsidR="00445711" w:rsidRPr="00F72300" w:rsidRDefault="00445711" w:rsidP="00445711">
      <w:pPr>
        <w:pStyle w:val="BodyText"/>
        <w:rPr>
          <w:rFonts w:cs="Arial"/>
          <w:bCs/>
          <w:iCs/>
          <w:szCs w:val="20"/>
          <w:lang w:val="en-US"/>
          <w:rPrChange w:id="362" w:author="Microsoft Office User" w:date="2017-08-31T16:06:00Z">
            <w:rPr>
              <w:rFonts w:cs="Arial"/>
              <w:bCs/>
              <w:iCs/>
              <w:sz w:val="16"/>
              <w:szCs w:val="16"/>
              <w:lang w:val="en-US"/>
            </w:rPr>
          </w:rPrChange>
        </w:rPr>
      </w:pPr>
      <w:r w:rsidRPr="00F72300">
        <w:rPr>
          <w:rFonts w:cs="Arial"/>
          <w:bCs/>
          <w:iCs/>
          <w:szCs w:val="20"/>
          <w:lang w:val="en-US"/>
          <w:rPrChange w:id="363" w:author="Microsoft Office User" w:date="2017-08-31T16:06:00Z">
            <w:rPr>
              <w:rFonts w:cs="Arial"/>
              <w:bCs/>
              <w:iCs/>
              <w:sz w:val="16"/>
              <w:szCs w:val="16"/>
              <w:lang w:val="en-US"/>
            </w:rPr>
          </w:rPrChange>
        </w:rPr>
        <w:t xml:space="preserve">At the time of writing this PCM the WFA workflow for WISP is still under testing. Follow </w:t>
      </w:r>
      <w:r w:rsidRPr="00F72300">
        <w:rPr>
          <w:rFonts w:cs="Arial"/>
          <w:szCs w:val="20"/>
          <w:rPrChange w:id="364" w:author="Microsoft Office User" w:date="2017-08-31T16:06:00Z">
            <w:rPr>
              <w:rFonts w:cs="Arial"/>
              <w:sz w:val="16"/>
              <w:szCs w:val="16"/>
            </w:rPr>
          </w:rPrChange>
        </w:rPr>
        <w:t xml:space="preserve">the steps outlined in section 3 and 4 of the document </w:t>
      </w:r>
      <w:r w:rsidR="008001AF" w:rsidRPr="00F72300">
        <w:rPr>
          <w:rFonts w:cs="Arial"/>
          <w:szCs w:val="20"/>
        </w:rPr>
        <w:fldChar w:fldCharType="begin"/>
      </w:r>
      <w:r w:rsidR="008001AF" w:rsidRPr="00F72300">
        <w:rPr>
          <w:rFonts w:cs="Arial"/>
          <w:szCs w:val="20"/>
          <w:rPrChange w:id="365" w:author="Microsoft Office User" w:date="2017-08-31T16:06:00Z">
            <w:rPr/>
          </w:rPrChange>
        </w:rPr>
        <w:instrText xml:space="preserve"> HYPERLINK "https://theshare.thomsonreuters.com/sites/DCO_Storage/_layouts/WordViewer.aspx?id=/sites/DCO_Storage/Unified%20Storage%20DE%20Documents/NETAPP/Ontap%20CDOT%20Standards/WIP%20and%20WISP%20Procedures%20on%20cDOT_v1%209%20(2).docx&amp;Source=https%3A%2F%25" </w:instrText>
      </w:r>
      <w:r w:rsidR="008001AF" w:rsidRPr="00F72300">
        <w:rPr>
          <w:rFonts w:cs="Arial"/>
          <w:szCs w:val="20"/>
          <w:rPrChange w:id="366" w:author="Microsoft Office User" w:date="2017-08-31T16:06:00Z">
            <w:rPr/>
          </w:rPrChange>
        </w:rPr>
        <w:fldChar w:fldCharType="separate"/>
      </w:r>
      <w:r w:rsidRPr="00F72300">
        <w:rPr>
          <w:rStyle w:val="Hyperlink"/>
          <w:rFonts w:cs="Arial"/>
          <w:szCs w:val="20"/>
          <w:rPrChange w:id="367" w:author="Microsoft Office User" w:date="2017-08-31T16:06:00Z">
            <w:rPr>
              <w:rStyle w:val="Hyperlink"/>
              <w:rFonts w:cs="Arial"/>
              <w:sz w:val="16"/>
              <w:szCs w:val="16"/>
            </w:rPr>
          </w:rPrChange>
        </w:rPr>
        <w:t>here</w:t>
      </w:r>
      <w:r w:rsidR="008001AF" w:rsidRPr="00F72300">
        <w:rPr>
          <w:rStyle w:val="Hyperlink"/>
          <w:rFonts w:cs="Arial"/>
          <w:szCs w:val="20"/>
          <w:rPrChange w:id="368" w:author="Microsoft Office User" w:date="2017-08-31T16:06:00Z">
            <w:rPr>
              <w:rStyle w:val="Hyperlink"/>
              <w:rFonts w:cs="Arial"/>
              <w:sz w:val="16"/>
              <w:szCs w:val="16"/>
            </w:rPr>
          </w:rPrChange>
        </w:rPr>
        <w:fldChar w:fldCharType="end"/>
      </w:r>
      <w:r w:rsidRPr="00F72300">
        <w:rPr>
          <w:rStyle w:val="Hyperlink"/>
          <w:rFonts w:cs="Arial"/>
          <w:szCs w:val="20"/>
          <w:rPrChange w:id="369" w:author="Microsoft Office User" w:date="2017-08-31T16:06:00Z">
            <w:rPr>
              <w:rStyle w:val="Hyperlink"/>
              <w:rFonts w:cs="Arial"/>
              <w:sz w:val="16"/>
              <w:szCs w:val="16"/>
            </w:rPr>
          </w:rPrChange>
        </w:rPr>
        <w:t xml:space="preserve">. </w:t>
      </w:r>
      <w:r w:rsidRPr="00F72300">
        <w:rPr>
          <w:rFonts w:cs="Arial"/>
          <w:bCs/>
          <w:iCs/>
          <w:szCs w:val="20"/>
          <w:lang w:val="en-US"/>
          <w:rPrChange w:id="370" w:author="Microsoft Office User" w:date="2017-08-31T16:06:00Z">
            <w:rPr>
              <w:rFonts w:cs="Arial"/>
              <w:bCs/>
              <w:iCs/>
              <w:sz w:val="16"/>
              <w:szCs w:val="16"/>
              <w:lang w:val="en-US"/>
            </w:rPr>
          </w:rPrChange>
        </w:rPr>
        <w:t>Please ensure all the steps outlined in this document are followed diligently.</w:t>
      </w:r>
    </w:p>
    <w:p w14:paraId="4BF78F72" w14:textId="77777777" w:rsidR="00445711" w:rsidRPr="00F72300" w:rsidRDefault="00445711" w:rsidP="00445711">
      <w:pPr>
        <w:pStyle w:val="BodyText"/>
        <w:rPr>
          <w:rFonts w:cs="Arial"/>
          <w:szCs w:val="20"/>
          <w:rPrChange w:id="371" w:author="Microsoft Office User" w:date="2017-08-31T16:06:00Z">
            <w:rPr>
              <w:rFonts w:cs="Arial"/>
              <w:sz w:val="16"/>
              <w:szCs w:val="16"/>
            </w:rPr>
          </w:rPrChange>
        </w:rPr>
      </w:pPr>
      <w:r w:rsidRPr="00F72300">
        <w:rPr>
          <w:rStyle w:val="Hyperlink"/>
          <w:rFonts w:cs="Arial"/>
          <w:szCs w:val="20"/>
          <w:rPrChange w:id="372" w:author="Microsoft Office User" w:date="2017-08-31T16:06:00Z">
            <w:rPr>
              <w:rStyle w:val="Hyperlink"/>
              <w:rFonts w:cs="Arial"/>
              <w:sz w:val="16"/>
              <w:szCs w:val="16"/>
            </w:rPr>
          </w:rPrChange>
        </w:rPr>
        <w:t xml:space="preserve"> </w:t>
      </w:r>
    </w:p>
    <w:p w14:paraId="7346E6E5" w14:textId="77777777" w:rsidR="00445711" w:rsidRPr="00F72300" w:rsidRDefault="00445711" w:rsidP="00445711">
      <w:pPr>
        <w:pStyle w:val="BodyText"/>
        <w:rPr>
          <w:rFonts w:cs="Arial"/>
          <w:color w:val="auto"/>
          <w:szCs w:val="20"/>
          <w:rPrChange w:id="373" w:author="Microsoft Office User" w:date="2017-08-31T16:06:00Z">
            <w:rPr>
              <w:rFonts w:cs="Arial"/>
              <w:color w:val="auto"/>
              <w:sz w:val="16"/>
              <w:szCs w:val="16"/>
            </w:rPr>
          </w:rPrChange>
        </w:rPr>
      </w:pPr>
      <w:r w:rsidRPr="00F72300">
        <w:rPr>
          <w:rFonts w:cs="Arial"/>
          <w:b/>
          <w:color w:val="auto"/>
          <w:szCs w:val="20"/>
          <w:rPrChange w:id="374" w:author="Microsoft Office User" w:date="2017-08-31T16:06:00Z">
            <w:rPr>
              <w:rFonts w:cs="Arial"/>
              <w:b/>
              <w:color w:val="auto"/>
              <w:sz w:val="16"/>
              <w:szCs w:val="16"/>
            </w:rPr>
          </w:rPrChange>
        </w:rPr>
        <w:t>Note: Please note WISP on c-DOT is still under SI for new version of SMSQL.  Any new deployments or migration of WISP to c-DOT should be signed off by the DBA team.</w:t>
      </w:r>
      <w:r w:rsidRPr="00F72300">
        <w:rPr>
          <w:rFonts w:cs="Arial"/>
          <w:color w:val="auto"/>
          <w:szCs w:val="20"/>
          <w:rPrChange w:id="375" w:author="Microsoft Office User" w:date="2017-08-31T16:06:00Z">
            <w:rPr>
              <w:rFonts w:cs="Arial"/>
              <w:color w:val="auto"/>
              <w:sz w:val="16"/>
              <w:szCs w:val="16"/>
            </w:rPr>
          </w:rPrChange>
        </w:rPr>
        <w:t xml:space="preserve">  </w:t>
      </w:r>
    </w:p>
    <w:p w14:paraId="0214E145" w14:textId="77777777" w:rsidR="00445711" w:rsidRPr="00F72300" w:rsidRDefault="00445711" w:rsidP="00445711">
      <w:pPr>
        <w:pStyle w:val="BodyText"/>
        <w:rPr>
          <w:rFonts w:cs="Arial"/>
          <w:szCs w:val="20"/>
          <w:rPrChange w:id="376" w:author="Microsoft Office User" w:date="2017-08-31T16:06:00Z">
            <w:rPr>
              <w:rFonts w:cs="Arial"/>
              <w:sz w:val="16"/>
              <w:szCs w:val="16"/>
            </w:rPr>
          </w:rPrChange>
        </w:rPr>
      </w:pPr>
      <w:r w:rsidRPr="00F72300">
        <w:rPr>
          <w:rFonts w:cs="Arial"/>
          <w:szCs w:val="20"/>
          <w:rPrChange w:id="377" w:author="Microsoft Office User" w:date="2017-08-31T16:06:00Z">
            <w:rPr>
              <w:rFonts w:cs="Arial"/>
              <w:sz w:val="16"/>
              <w:szCs w:val="16"/>
            </w:rPr>
          </w:rPrChange>
        </w:rPr>
        <w:t>Pay extra caution to the retention the backup filer as the DBA team takes multiple snapshots per day.</w:t>
      </w:r>
    </w:p>
    <w:p w14:paraId="7612D421" w14:textId="77777777" w:rsidR="00445711" w:rsidRPr="00F72300" w:rsidRDefault="00445711" w:rsidP="00445711">
      <w:pPr>
        <w:pStyle w:val="BodyText"/>
        <w:rPr>
          <w:rFonts w:cs="Arial"/>
          <w:szCs w:val="20"/>
          <w:rPrChange w:id="378" w:author="Microsoft Office User" w:date="2017-08-31T16:06:00Z">
            <w:rPr>
              <w:rFonts w:cs="Arial"/>
              <w:sz w:val="16"/>
              <w:szCs w:val="16"/>
            </w:rPr>
          </w:rPrChange>
        </w:rPr>
      </w:pPr>
      <w:r w:rsidRPr="00F72300">
        <w:rPr>
          <w:rFonts w:cs="Arial"/>
          <w:szCs w:val="20"/>
          <w:rPrChange w:id="379" w:author="Microsoft Office User" w:date="2017-08-31T16:06:00Z">
            <w:rPr>
              <w:sz w:val="16"/>
              <w:szCs w:val="16"/>
            </w:rPr>
          </w:rPrChange>
        </w:rPr>
        <w:t>Complete the QA checklist to validate all configuration steps were completed.</w:t>
      </w:r>
    </w:p>
    <w:p w14:paraId="4B60DB71" w14:textId="77777777" w:rsidR="00445711" w:rsidRDefault="00445711" w:rsidP="00354CAD">
      <w:pPr>
        <w:pStyle w:val="Heading3"/>
      </w:pPr>
      <w:bookmarkStart w:id="380" w:name="_Toc475023019"/>
      <w:bookmarkStart w:id="381" w:name="_Toc480543201"/>
      <w:r>
        <w:t>Multiprotocol Storage Provisioning on c-DOT:</w:t>
      </w:r>
      <w:bookmarkEnd w:id="380"/>
      <w:bookmarkEnd w:id="381"/>
      <w:r>
        <w:t xml:space="preserve">  </w:t>
      </w:r>
    </w:p>
    <w:p w14:paraId="454F4009" w14:textId="77777777" w:rsidR="00341383" w:rsidRPr="00F91768" w:rsidRDefault="00341383" w:rsidP="00341383">
      <w:pPr>
        <w:rPr>
          <w:ins w:id="382" w:author="Microsoft Office User" w:date="2017-08-31T16:10:00Z"/>
          <w:i/>
          <w:u w:val="single"/>
        </w:rPr>
      </w:pPr>
      <w:ins w:id="383" w:author="Microsoft Office User" w:date="2017-08-31T16:10:00Z">
        <w:r w:rsidRPr="00F91768">
          <w:rPr>
            <w:i/>
            <w:u w:val="single"/>
          </w:rPr>
          <w:t>Pre-requisites:</w:t>
        </w:r>
      </w:ins>
    </w:p>
    <w:p w14:paraId="76562CF9" w14:textId="77777777" w:rsidR="001F6E08" w:rsidRPr="00B91945" w:rsidRDefault="001F6E08" w:rsidP="001F6E08">
      <w:pPr>
        <w:pStyle w:val="BodyText"/>
        <w:ind w:firstLine="720"/>
        <w:rPr>
          <w:ins w:id="384" w:author="Microsoft Office User" w:date="2017-09-13T12:53:00Z"/>
          <w:rFonts w:cs="Arial"/>
          <w:szCs w:val="20"/>
        </w:rPr>
      </w:pPr>
      <w:del w:id="385" w:author="Microsoft Office User" w:date="2017-09-13T12:53:00Z">
        <w:r w:rsidDel="001F6E08">
          <w:rPr>
            <w:rFonts w:eastAsia="Times New Roman" w:cs="Arial"/>
            <w:color w:val="auto"/>
            <w:sz w:val="24"/>
            <w:szCs w:val="20"/>
            <w:lang w:eastAsia="en-US"/>
          </w:rPr>
          <w:tab/>
        </w:r>
      </w:del>
      <w:ins w:id="386" w:author="Microsoft Office User" w:date="2017-09-13T12:53:00Z">
        <w:r>
          <w:rPr>
            <w:rFonts w:cs="Arial"/>
            <w:color w:val="595959" w:themeColor="text1" w:themeTint="A6"/>
            <w:szCs w:val="20"/>
          </w:rPr>
          <w:t xml:space="preserve">Review and follow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32501556" w14:textId="00FFF492" w:rsidR="00341383" w:rsidRDefault="00341383" w:rsidP="00445711">
      <w:pPr>
        <w:pStyle w:val="BodyText"/>
        <w:rPr>
          <w:ins w:id="387" w:author="Microsoft Office User" w:date="2017-08-31T16:10:00Z"/>
          <w:szCs w:val="20"/>
        </w:rPr>
      </w:pPr>
    </w:p>
    <w:p w14:paraId="5DCF6CB8" w14:textId="77777777" w:rsidR="00445711" w:rsidRPr="00F72300" w:rsidRDefault="00445711" w:rsidP="00445711">
      <w:pPr>
        <w:pStyle w:val="BodyText"/>
        <w:rPr>
          <w:rFonts w:cs="Arial"/>
          <w:bCs/>
          <w:iCs/>
          <w:szCs w:val="20"/>
          <w:lang w:val="en-US"/>
          <w:rPrChange w:id="388" w:author="Microsoft Office User" w:date="2017-08-31T16:06:00Z">
            <w:rPr>
              <w:rFonts w:cs="Arial"/>
              <w:bCs/>
              <w:iCs/>
              <w:sz w:val="16"/>
              <w:szCs w:val="16"/>
              <w:lang w:val="en-US"/>
            </w:rPr>
          </w:rPrChange>
        </w:rPr>
      </w:pPr>
      <w:r w:rsidRPr="00F72300">
        <w:rPr>
          <w:szCs w:val="20"/>
          <w:rPrChange w:id="389" w:author="Microsoft Office User" w:date="2017-08-31T16:06:00Z">
            <w:rPr>
              <w:sz w:val="16"/>
              <w:szCs w:val="16"/>
            </w:rPr>
          </w:rPrChange>
        </w:rPr>
        <w:t xml:space="preserve">Follow the steps outlined in the document </w:t>
      </w:r>
      <w:r w:rsidR="008001AF" w:rsidRPr="00F72300">
        <w:rPr>
          <w:szCs w:val="20"/>
        </w:rPr>
        <w:fldChar w:fldCharType="begin"/>
      </w:r>
      <w:r w:rsidR="008001AF" w:rsidRPr="00F72300">
        <w:rPr>
          <w:szCs w:val="20"/>
          <w:rPrChange w:id="390" w:author="Microsoft Office User" w:date="2017-08-31T16:06:00Z">
            <w:rPr/>
          </w:rPrChange>
        </w:rPr>
        <w:instrText xml:space="preserve"> HYPERLINK "https://theshare.thomsonreuters.com/sites/DCO_Storage/_layouts/WordViewer.aspx?id=/sites/DCO_Storage/Unified%20Storage%20DE%20Documents/NETAPP/Ontap%20CDOT%20Standards/Multi-Protocol%20cDOT.docx&amp;Source=https%3A%2F%2Ftheshare%2Ethomsonreuters%2Ecom" </w:instrText>
      </w:r>
      <w:r w:rsidR="008001AF" w:rsidRPr="00F72300">
        <w:rPr>
          <w:szCs w:val="20"/>
          <w:rPrChange w:id="391" w:author="Microsoft Office User" w:date="2017-08-31T16:06:00Z">
            <w:rPr/>
          </w:rPrChange>
        </w:rPr>
        <w:fldChar w:fldCharType="separate"/>
      </w:r>
      <w:r w:rsidRPr="00F72300">
        <w:rPr>
          <w:rStyle w:val="Hyperlink"/>
          <w:szCs w:val="20"/>
          <w:rPrChange w:id="392" w:author="Microsoft Office User" w:date="2017-08-31T16:06:00Z">
            <w:rPr>
              <w:rStyle w:val="Hyperlink"/>
              <w:sz w:val="16"/>
              <w:szCs w:val="16"/>
            </w:rPr>
          </w:rPrChange>
        </w:rPr>
        <w:t>here</w:t>
      </w:r>
      <w:r w:rsidR="008001AF" w:rsidRPr="00F72300">
        <w:rPr>
          <w:rStyle w:val="Hyperlink"/>
          <w:szCs w:val="20"/>
          <w:rPrChange w:id="393" w:author="Microsoft Office User" w:date="2017-08-31T16:06:00Z">
            <w:rPr>
              <w:rStyle w:val="Hyperlink"/>
              <w:sz w:val="16"/>
              <w:szCs w:val="16"/>
            </w:rPr>
          </w:rPrChange>
        </w:rPr>
        <w:fldChar w:fldCharType="end"/>
      </w:r>
      <w:r w:rsidRPr="00F72300">
        <w:rPr>
          <w:szCs w:val="20"/>
          <w:rPrChange w:id="394" w:author="Microsoft Office User" w:date="2017-08-31T16:06:00Z">
            <w:rPr>
              <w:sz w:val="16"/>
              <w:szCs w:val="16"/>
            </w:rPr>
          </w:rPrChange>
        </w:rPr>
        <w:t>.</w:t>
      </w:r>
      <w:r w:rsidRPr="00F72300">
        <w:rPr>
          <w:rFonts w:cs="Arial"/>
          <w:bCs/>
          <w:iCs/>
          <w:szCs w:val="20"/>
          <w:lang w:val="en-US"/>
          <w:rPrChange w:id="395" w:author="Microsoft Office User" w:date="2017-08-31T16:06:00Z">
            <w:rPr>
              <w:rFonts w:cs="Arial"/>
              <w:bCs/>
              <w:iCs/>
              <w:sz w:val="16"/>
              <w:szCs w:val="16"/>
              <w:lang w:val="en-US"/>
            </w:rPr>
          </w:rPrChange>
        </w:rPr>
        <w:t xml:space="preserve"> Please ensure all the steps outlined in this document are followed diligently.</w:t>
      </w:r>
    </w:p>
    <w:p w14:paraId="798AB38B" w14:textId="77777777" w:rsidR="00445711" w:rsidRDefault="00445711" w:rsidP="00354CAD">
      <w:pPr>
        <w:pStyle w:val="Heading3"/>
      </w:pPr>
      <w:bookmarkStart w:id="396" w:name="_Toc475023020"/>
      <w:bookmarkStart w:id="397" w:name="_Toc480543202"/>
      <w:r>
        <w:t>How to deploy NFS4 on c-DOT for MQ:</w:t>
      </w:r>
      <w:bookmarkEnd w:id="396"/>
      <w:bookmarkEnd w:id="397"/>
    </w:p>
    <w:p w14:paraId="43970B29" w14:textId="413AD3C1" w:rsidR="00341383" w:rsidRPr="00F955ED" w:rsidRDefault="00341383" w:rsidP="00F955ED">
      <w:pPr>
        <w:rPr>
          <w:ins w:id="398" w:author="Microsoft Office User" w:date="2017-08-31T16:10:00Z"/>
          <w:i/>
          <w:u w:val="single"/>
          <w:rPrChange w:id="399" w:author="Microsoft Office User" w:date="2017-09-13T12:53:00Z">
            <w:rPr>
              <w:ins w:id="400" w:author="Microsoft Office User" w:date="2017-08-31T16:10:00Z"/>
              <w:rFonts w:ascii="Arial" w:hAnsi="Arial" w:cs="Arial"/>
              <w:szCs w:val="20"/>
              <w:lang w:val="en-GB"/>
            </w:rPr>
          </w:rPrChange>
        </w:rPr>
        <w:pPrChange w:id="401" w:author="Microsoft Office User" w:date="2017-09-13T12:53:00Z">
          <w:pPr>
            <w:pStyle w:val="NormalWeb"/>
            <w:spacing w:before="0" w:beforeAutospacing="0" w:after="0" w:afterAutospacing="0"/>
          </w:pPr>
        </w:pPrChange>
      </w:pPr>
      <w:ins w:id="402" w:author="Microsoft Office User" w:date="2017-08-31T16:10:00Z">
        <w:r w:rsidRPr="00F91768">
          <w:rPr>
            <w:i/>
            <w:u w:val="single"/>
          </w:rPr>
          <w:t>Pre-requisites:</w:t>
        </w:r>
      </w:ins>
    </w:p>
    <w:p w14:paraId="6D99D2D9" w14:textId="77777777" w:rsidR="00F955ED" w:rsidRPr="00B91945" w:rsidRDefault="00F955ED" w:rsidP="00F955ED">
      <w:pPr>
        <w:pStyle w:val="BodyText"/>
        <w:ind w:firstLine="720"/>
        <w:rPr>
          <w:ins w:id="403" w:author="Microsoft Office User" w:date="2017-09-13T12:53:00Z"/>
          <w:rFonts w:cs="Arial"/>
          <w:szCs w:val="20"/>
        </w:rPr>
      </w:pPr>
      <w:ins w:id="404" w:author="Microsoft Office User" w:date="2017-09-13T12:53:00Z">
        <w:r>
          <w:rPr>
            <w:rFonts w:cs="Arial"/>
            <w:color w:val="595959" w:themeColor="text1" w:themeTint="A6"/>
            <w:szCs w:val="20"/>
          </w:rPr>
          <w:t xml:space="preserve">Review and follow the guidelines as outlined </w:t>
        </w:r>
        <w:r>
          <w:rPr>
            <w:rFonts w:cs="Arial"/>
            <w:color w:val="595959" w:themeColor="text1" w:themeTint="A6"/>
            <w:szCs w:val="20"/>
          </w:rPr>
          <w:fldChar w:fldCharType="begin"/>
        </w:r>
        <w:r>
          <w:rPr>
            <w:rFonts w:cs="Arial"/>
            <w:color w:val="595959" w:themeColor="text1" w:themeTint="A6"/>
            <w:szCs w:val="20"/>
          </w:rPr>
          <w:instrText xml:space="preserve"> HYPERLINK  \l "_Guidelines_to_be" </w:instrText>
        </w:r>
        <w:r>
          <w:rPr>
            <w:rFonts w:cs="Arial"/>
            <w:color w:val="595959" w:themeColor="text1" w:themeTint="A6"/>
            <w:szCs w:val="20"/>
          </w:rPr>
        </w:r>
        <w:r>
          <w:rPr>
            <w:rFonts w:cs="Arial"/>
            <w:color w:val="595959" w:themeColor="text1" w:themeTint="A6"/>
            <w:szCs w:val="20"/>
          </w:rPr>
          <w:fldChar w:fldCharType="separate"/>
        </w:r>
        <w:r w:rsidRPr="0097140E">
          <w:rPr>
            <w:rStyle w:val="Hyperlink"/>
            <w:rFonts w:cs="Arial"/>
            <w:szCs w:val="20"/>
          </w:rPr>
          <w:t>here</w:t>
        </w:r>
        <w:r>
          <w:rPr>
            <w:rFonts w:cs="Arial"/>
            <w:color w:val="595959" w:themeColor="text1" w:themeTint="A6"/>
            <w:szCs w:val="20"/>
          </w:rPr>
          <w:fldChar w:fldCharType="end"/>
        </w:r>
      </w:ins>
    </w:p>
    <w:p w14:paraId="4217724A" w14:textId="77777777" w:rsidR="00341383" w:rsidRDefault="00341383" w:rsidP="00445711">
      <w:pPr>
        <w:pStyle w:val="BodyText"/>
        <w:rPr>
          <w:ins w:id="405" w:author="Microsoft Office User" w:date="2017-08-31T16:10:00Z"/>
          <w:szCs w:val="20"/>
        </w:rPr>
      </w:pPr>
    </w:p>
    <w:p w14:paraId="5916E07E" w14:textId="77777777" w:rsidR="00445711" w:rsidRPr="00F72300" w:rsidRDefault="00445711" w:rsidP="00445711">
      <w:pPr>
        <w:pStyle w:val="BodyText"/>
        <w:rPr>
          <w:rStyle w:val="Hyperlink"/>
          <w:rFonts w:cs="Arial"/>
          <w:bCs/>
          <w:iCs/>
          <w:color w:val="666666"/>
          <w:szCs w:val="20"/>
          <w:u w:val="none"/>
          <w:lang w:val="en-US"/>
          <w:rPrChange w:id="406" w:author="Microsoft Office User" w:date="2017-08-31T16:07:00Z">
            <w:rPr>
              <w:rStyle w:val="Hyperlink"/>
              <w:rFonts w:cs="Arial"/>
              <w:bCs/>
              <w:iCs/>
              <w:color w:val="666666"/>
              <w:sz w:val="16"/>
              <w:szCs w:val="16"/>
              <w:u w:val="none"/>
              <w:lang w:val="en-US"/>
            </w:rPr>
          </w:rPrChange>
        </w:rPr>
      </w:pPr>
      <w:r w:rsidRPr="00F72300">
        <w:rPr>
          <w:szCs w:val="20"/>
          <w:rPrChange w:id="407" w:author="Microsoft Office User" w:date="2017-08-31T16:07:00Z">
            <w:rPr>
              <w:sz w:val="16"/>
              <w:szCs w:val="16"/>
            </w:rPr>
          </w:rPrChange>
        </w:rPr>
        <w:t xml:space="preserve">There is no WFA workflow for NFS4 deployment. For the steps for creating a </w:t>
      </w:r>
      <w:proofErr w:type="spellStart"/>
      <w:r w:rsidRPr="00F72300">
        <w:rPr>
          <w:szCs w:val="20"/>
          <w:rPrChange w:id="408" w:author="Microsoft Office User" w:date="2017-08-31T16:07:00Z">
            <w:rPr>
              <w:sz w:val="16"/>
              <w:szCs w:val="16"/>
            </w:rPr>
          </w:rPrChange>
        </w:rPr>
        <w:t>vserver</w:t>
      </w:r>
      <w:proofErr w:type="spellEnd"/>
      <w:r w:rsidRPr="00F72300">
        <w:rPr>
          <w:szCs w:val="20"/>
          <w:rPrChange w:id="409" w:author="Microsoft Office User" w:date="2017-08-31T16:07:00Z">
            <w:rPr>
              <w:sz w:val="16"/>
              <w:szCs w:val="16"/>
            </w:rPr>
          </w:rPrChange>
        </w:rPr>
        <w:t xml:space="preserve"> with NFS4 refer </w:t>
      </w:r>
      <w:r w:rsidR="008001AF" w:rsidRPr="00F72300">
        <w:rPr>
          <w:szCs w:val="20"/>
        </w:rPr>
        <w:fldChar w:fldCharType="begin"/>
      </w:r>
      <w:r w:rsidR="008001AF" w:rsidRPr="00F72300">
        <w:rPr>
          <w:szCs w:val="20"/>
          <w:rPrChange w:id="410" w:author="Microsoft Office User" w:date="2017-08-31T16:07:00Z">
            <w:rPr/>
          </w:rPrChange>
        </w:rPr>
        <w:instrText xml:space="preserve"> HYPERLINK "https://theshare.thomsonreuters.com/sites/DCO_Storage/_layouts/WordViewer.aspx?id=/sites/DCO_Storage/Unified%20Storage%20DE%20Documents/NETAPP/Ontap%20CDOT%20Standards/NFSv4%20cDOT.docx&amp;Source=https%3A%2F%2Ftheshare%2Ethomsonreuters%2Ecom%2Fsites%25" </w:instrText>
      </w:r>
      <w:r w:rsidR="008001AF" w:rsidRPr="00F72300">
        <w:rPr>
          <w:szCs w:val="20"/>
          <w:rPrChange w:id="411" w:author="Microsoft Office User" w:date="2017-08-31T16:07:00Z">
            <w:rPr/>
          </w:rPrChange>
        </w:rPr>
        <w:fldChar w:fldCharType="separate"/>
      </w:r>
      <w:r w:rsidRPr="00F72300">
        <w:rPr>
          <w:rStyle w:val="Hyperlink"/>
          <w:szCs w:val="20"/>
          <w:rPrChange w:id="412" w:author="Microsoft Office User" w:date="2017-08-31T16:07:00Z">
            <w:rPr>
              <w:rStyle w:val="Hyperlink"/>
              <w:sz w:val="16"/>
              <w:szCs w:val="16"/>
            </w:rPr>
          </w:rPrChange>
        </w:rPr>
        <w:t>here</w:t>
      </w:r>
      <w:r w:rsidR="008001AF" w:rsidRPr="00F72300">
        <w:rPr>
          <w:rStyle w:val="Hyperlink"/>
          <w:szCs w:val="20"/>
          <w:rPrChange w:id="413" w:author="Microsoft Office User" w:date="2017-08-31T16:07:00Z">
            <w:rPr>
              <w:rStyle w:val="Hyperlink"/>
              <w:sz w:val="16"/>
              <w:szCs w:val="16"/>
            </w:rPr>
          </w:rPrChange>
        </w:rPr>
        <w:fldChar w:fldCharType="end"/>
      </w:r>
      <w:r w:rsidRPr="00F72300">
        <w:rPr>
          <w:rStyle w:val="Hyperlink"/>
          <w:szCs w:val="20"/>
          <w:rPrChange w:id="414" w:author="Microsoft Office User" w:date="2017-08-31T16:07:00Z">
            <w:rPr>
              <w:rStyle w:val="Hyperlink"/>
              <w:sz w:val="16"/>
              <w:szCs w:val="16"/>
            </w:rPr>
          </w:rPrChange>
        </w:rPr>
        <w:t xml:space="preserve">. </w:t>
      </w:r>
      <w:r w:rsidRPr="00F72300">
        <w:rPr>
          <w:rFonts w:cs="Arial"/>
          <w:bCs/>
          <w:iCs/>
          <w:szCs w:val="20"/>
          <w:lang w:val="en-US"/>
          <w:rPrChange w:id="415" w:author="Microsoft Office User" w:date="2017-08-31T16:07:00Z">
            <w:rPr>
              <w:rFonts w:cs="Arial"/>
              <w:bCs/>
              <w:iCs/>
              <w:sz w:val="16"/>
              <w:szCs w:val="16"/>
              <w:lang w:val="en-US"/>
            </w:rPr>
          </w:rPrChange>
        </w:rPr>
        <w:t>Please ensure all the steps outlined in this document are followed diligently.</w:t>
      </w:r>
    </w:p>
    <w:p w14:paraId="5DAF2B7F" w14:textId="77777777" w:rsidR="00445711" w:rsidRDefault="00445711" w:rsidP="00354CAD">
      <w:pPr>
        <w:pStyle w:val="Heading3"/>
      </w:pPr>
      <w:bookmarkStart w:id="416" w:name="_Toc475023021"/>
      <w:bookmarkStart w:id="417" w:name="_Toc480543203"/>
      <w:r>
        <w:t>Add Hosts to Exports on c-DOT:</w:t>
      </w:r>
      <w:bookmarkEnd w:id="416"/>
      <w:bookmarkEnd w:id="417"/>
    </w:p>
    <w:p w14:paraId="24248C4B" w14:textId="77777777" w:rsidR="00445711" w:rsidRPr="00C52793" w:rsidRDefault="00445711" w:rsidP="00445711">
      <w:pPr>
        <w:rPr>
          <w:i/>
          <w:u w:val="single"/>
        </w:rPr>
      </w:pPr>
      <w:r w:rsidRPr="00C52793">
        <w:rPr>
          <w:i/>
          <w:u w:val="single"/>
        </w:rPr>
        <w:t>Summary</w:t>
      </w:r>
    </w:p>
    <w:p w14:paraId="4AA48621" w14:textId="77777777" w:rsidR="00F72300" w:rsidRDefault="00445711" w:rsidP="00F72300">
      <w:pPr>
        <w:pStyle w:val="BodyText"/>
        <w:rPr>
          <w:ins w:id="418" w:author="Microsoft Office User" w:date="2017-08-31T16:02:00Z"/>
        </w:rPr>
      </w:pPr>
      <w:r>
        <w:t xml:space="preserve">Typically, BU/Platforms team will raise SR to request an edit to the exports file for permissions to storage. A Change Request ticket will then need to be raised by Storage-Support Team in preparation for this change. </w:t>
      </w:r>
      <w:ins w:id="419" w:author="Microsoft Office User" w:date="2017-08-31T16:02:00Z">
        <w:r w:rsidR="00F72300">
          <w:t xml:space="preserve">The pre-approved change template in service now should be used to create the change with a task to Unix Support to mount the </w:t>
        </w:r>
        <w:proofErr w:type="spellStart"/>
        <w:r w:rsidR="00F72300">
          <w:t>qtree</w:t>
        </w:r>
        <w:proofErr w:type="spellEnd"/>
        <w:r w:rsidR="00F72300">
          <w:t xml:space="preserve">/volume.  </w:t>
        </w:r>
      </w:ins>
    </w:p>
    <w:p w14:paraId="24BA71BD" w14:textId="77777777" w:rsidR="00F72300" w:rsidRDefault="00F72300" w:rsidP="00F72300">
      <w:pPr>
        <w:pStyle w:val="BodyText"/>
        <w:rPr>
          <w:ins w:id="420" w:author="Microsoft Office User" w:date="2017-08-31T16:02:00Z"/>
        </w:rPr>
      </w:pPr>
    </w:p>
    <w:p w14:paraId="1FAA19A8" w14:textId="77777777" w:rsidR="00F72300" w:rsidRDefault="00F72300" w:rsidP="00F72300">
      <w:pPr>
        <w:pStyle w:val="BodyText"/>
        <w:rPr>
          <w:ins w:id="421" w:author="Microsoft Office User" w:date="2017-08-31T16:02:00Z"/>
        </w:rPr>
      </w:pPr>
      <w:ins w:id="422" w:author="Microsoft Office User" w:date="2017-08-31T16:02:00Z">
        <w:r>
          <w:t>All exports changes should be performed after business hours only. Any change that needs to be done during business hours should be created as an EMERGENCY CHANGE.</w:t>
        </w:r>
      </w:ins>
    </w:p>
    <w:p w14:paraId="2926D4F7" w14:textId="5ECBC72A" w:rsidR="00445711" w:rsidDel="00F72300" w:rsidRDefault="00445711" w:rsidP="00445711">
      <w:pPr>
        <w:pStyle w:val="BodyText"/>
        <w:rPr>
          <w:del w:id="423" w:author="Microsoft Office User" w:date="2017-08-31T16:02:00Z"/>
        </w:rPr>
      </w:pPr>
      <w:del w:id="424" w:author="Microsoft Office User" w:date="2017-08-31T16:02:00Z">
        <w:r w:rsidDel="00F72300">
          <w:delText xml:space="preserve">Standard lead times of 48 hours apply for a Q1 CR, from creation to execution of CR. If this is an Emergency request, then a </w:delText>
        </w:r>
        <w:r w:rsidR="008001AF" w:rsidDel="00F72300">
          <w:fldChar w:fldCharType="begin"/>
        </w:r>
        <w:r w:rsidR="008001AF" w:rsidDel="00F72300">
          <w:delInstrText xml:space="preserve"> HYPERLINK \l "_How_to_raise" </w:delInstrText>
        </w:r>
        <w:r w:rsidR="008001AF" w:rsidDel="00F72300">
          <w:fldChar w:fldCharType="separate"/>
        </w:r>
        <w:r w:rsidRPr="00C52793" w:rsidDel="00F72300">
          <w:rPr>
            <w:rStyle w:val="Hyperlink"/>
          </w:rPr>
          <w:delText>PCA</w:delText>
        </w:r>
        <w:r w:rsidR="008001AF" w:rsidDel="00F72300">
          <w:rPr>
            <w:rStyle w:val="Hyperlink"/>
          </w:rPr>
          <w:fldChar w:fldCharType="end"/>
        </w:r>
        <w:r w:rsidDel="00F72300">
          <w:delText xml:space="preserve"> will need to be raised for this process.</w:delText>
        </w:r>
      </w:del>
    </w:p>
    <w:p w14:paraId="51C4D8A7" w14:textId="77777777" w:rsidR="00445711" w:rsidRDefault="00445711" w:rsidP="00445711">
      <w:pPr>
        <w:pStyle w:val="BodyText"/>
        <w:rPr>
          <w:lang w:val="en-US"/>
        </w:rPr>
      </w:pPr>
    </w:p>
    <w:p w14:paraId="20C7324D" w14:textId="77777777" w:rsidR="00C05190" w:rsidRPr="00C05190" w:rsidRDefault="00C05190" w:rsidP="00C05190">
      <w:pPr>
        <w:pStyle w:val="BodyText"/>
        <w:rPr>
          <w:b/>
        </w:rPr>
      </w:pPr>
      <w:r w:rsidRPr="00C05190">
        <w:rPr>
          <w:b/>
        </w:rPr>
        <w:t>NOTE: PLEASE NOTE CROSS-SITE MOUNTS ARE NOT A STANDARD AND NOT ALLOWED. A storage volume/</w:t>
      </w:r>
      <w:proofErr w:type="spellStart"/>
      <w:r w:rsidRPr="00C05190">
        <w:rPr>
          <w:b/>
        </w:rPr>
        <w:t>qtree</w:t>
      </w:r>
      <w:proofErr w:type="spellEnd"/>
      <w:r w:rsidRPr="00C05190">
        <w:rPr>
          <w:b/>
        </w:rPr>
        <w:t xml:space="preserve"> located in Site A should not be exported to server located in different site/datacentre. Ex: Storage/volume in Eagan Site E should not be exported to Server in Eagan Site F or DTC etc.</w:t>
      </w:r>
    </w:p>
    <w:p w14:paraId="14E165F4" w14:textId="77777777" w:rsidR="00C05190" w:rsidRPr="00C05190" w:rsidRDefault="00C05190" w:rsidP="00C05190">
      <w:pPr>
        <w:pStyle w:val="BodyText"/>
        <w:rPr>
          <w:b/>
        </w:rPr>
      </w:pPr>
      <w:r w:rsidRPr="00C05190">
        <w:rPr>
          <w:b/>
        </w:rPr>
        <w:t>If an exception is required then this should have BU Architecture approvals in place and should be attached to the change ticket.</w:t>
      </w:r>
    </w:p>
    <w:p w14:paraId="5DA2691D" w14:textId="77777777" w:rsidR="00C05190" w:rsidRPr="00F2495C" w:rsidRDefault="00C05190" w:rsidP="00445711">
      <w:pPr>
        <w:pStyle w:val="BodyText"/>
        <w:rPr>
          <w:lang w:val="en-US"/>
        </w:rPr>
      </w:pPr>
    </w:p>
    <w:p w14:paraId="07B85F1B" w14:textId="77777777" w:rsidR="00445711" w:rsidRPr="00F2495C" w:rsidRDefault="00445711" w:rsidP="00445711">
      <w:pPr>
        <w:rPr>
          <w:i/>
          <w:u w:val="single"/>
        </w:rPr>
      </w:pPr>
      <w:r w:rsidRPr="00F2495C">
        <w:rPr>
          <w:i/>
          <w:u w:val="single"/>
        </w:rPr>
        <w:t>Steps to update exports on c-DOT:</w:t>
      </w:r>
    </w:p>
    <w:p w14:paraId="47253985" w14:textId="77777777" w:rsidR="00445711" w:rsidRPr="00B23D60" w:rsidRDefault="00445711" w:rsidP="00445711">
      <w:pPr>
        <w:rPr>
          <w:noProof/>
        </w:rPr>
      </w:pPr>
    </w:p>
    <w:p w14:paraId="7A1C6B52" w14:textId="77777777" w:rsidR="00445711" w:rsidRPr="00F2495C" w:rsidRDefault="00445711" w:rsidP="00445711">
      <w:pPr>
        <w:pStyle w:val="BodyText"/>
        <w:numPr>
          <w:ilvl w:val="0"/>
          <w:numId w:val="35"/>
        </w:numPr>
      </w:pPr>
      <w:r w:rsidRPr="00F2495C">
        <w:t>Verify the current export-policy that is assigned to the volume as shown below and make a note of policy that shows in output.</w:t>
      </w:r>
    </w:p>
    <w:p w14:paraId="2F4E17FC" w14:textId="77777777" w:rsidR="00445711" w:rsidRPr="00F2495C" w:rsidRDefault="00445711" w:rsidP="00445711">
      <w:pPr>
        <w:ind w:firstLine="720"/>
        <w:rPr>
          <w:rFonts w:cs="Arial"/>
          <w:b/>
          <w:noProof/>
          <w:color w:val="002060"/>
          <w:szCs w:val="20"/>
        </w:rPr>
      </w:pPr>
      <w:r w:rsidRPr="00F2495C">
        <w:rPr>
          <w:rFonts w:cs="Arial"/>
          <w:noProof/>
          <w:szCs w:val="20"/>
        </w:rPr>
        <w:t>Command</w:t>
      </w:r>
      <w:r w:rsidRPr="00F2495C">
        <w:rPr>
          <w:rFonts w:cs="Arial"/>
          <w:b/>
          <w:noProof/>
          <w:color w:val="002060"/>
          <w:szCs w:val="20"/>
        </w:rPr>
        <w:t xml:space="preserve">: </w:t>
      </w:r>
      <w:r w:rsidRPr="0031022F">
        <w:rPr>
          <w:rFonts w:cs="Arial"/>
          <w:i/>
          <w:noProof/>
          <w:szCs w:val="20"/>
        </w:rPr>
        <w:t>volume show -vserver &lt;vserver_name&gt; -volume cb0669_trc_saneeppe_snap -fields policy</w:t>
      </w:r>
    </w:p>
    <w:p w14:paraId="61FAE74D" w14:textId="77777777" w:rsidR="00445711" w:rsidRPr="00F2495C" w:rsidRDefault="00445711" w:rsidP="00445711">
      <w:pPr>
        <w:ind w:firstLine="720"/>
        <w:rPr>
          <w:rFonts w:cs="Arial"/>
          <w:noProof/>
          <w:szCs w:val="20"/>
        </w:rPr>
      </w:pPr>
      <w:r w:rsidRPr="00F2495C">
        <w:rPr>
          <w:rFonts w:cs="Arial"/>
          <w:noProof/>
          <w:szCs w:val="20"/>
          <w:lang w:val="en-US" w:eastAsia="en-US"/>
        </w:rPr>
        <w:drawing>
          <wp:inline distT="0" distB="0" distL="0" distR="0" wp14:anchorId="19B35CED" wp14:editId="1100B9C1">
            <wp:extent cx="5943600" cy="504524"/>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5943600" cy="504524"/>
                    </a:xfrm>
                    <a:prstGeom prst="rect">
                      <a:avLst/>
                    </a:prstGeom>
                    <a:noFill/>
                    <a:ln w="9525">
                      <a:noFill/>
                      <a:miter lim="800000"/>
                      <a:headEnd/>
                      <a:tailEnd/>
                    </a:ln>
                  </pic:spPr>
                </pic:pic>
              </a:graphicData>
            </a:graphic>
          </wp:inline>
        </w:drawing>
      </w:r>
    </w:p>
    <w:p w14:paraId="71885D1F" w14:textId="77777777" w:rsidR="00445711" w:rsidRPr="00F2495C" w:rsidRDefault="00445711" w:rsidP="00445711">
      <w:pPr>
        <w:rPr>
          <w:rFonts w:cs="Arial"/>
          <w:szCs w:val="20"/>
        </w:rPr>
      </w:pPr>
    </w:p>
    <w:p w14:paraId="17695A89" w14:textId="77777777" w:rsidR="00445711" w:rsidRPr="00F2495C" w:rsidRDefault="00445711" w:rsidP="00445711">
      <w:pPr>
        <w:ind w:firstLine="720"/>
        <w:rPr>
          <w:rFonts w:cs="Arial"/>
          <w:color w:val="002060"/>
          <w:szCs w:val="20"/>
        </w:rPr>
      </w:pPr>
      <w:r>
        <w:rPr>
          <w:rFonts w:cs="Arial"/>
          <w:b/>
          <w:szCs w:val="20"/>
        </w:rPr>
        <w:t>Note</w:t>
      </w:r>
      <w:r w:rsidRPr="00F2495C">
        <w:rPr>
          <w:rFonts w:cs="Arial"/>
          <w:b/>
          <w:szCs w:val="20"/>
        </w:rPr>
        <w:t xml:space="preserve">: </w:t>
      </w:r>
      <w:r>
        <w:rPr>
          <w:rFonts w:cs="Arial"/>
          <w:szCs w:val="20"/>
        </w:rPr>
        <w:t>The</w:t>
      </w:r>
      <w:r w:rsidRPr="00F2495C">
        <w:rPr>
          <w:rFonts w:cs="Arial"/>
          <w:szCs w:val="20"/>
        </w:rPr>
        <w:t xml:space="preserve"> volume policy name should be </w:t>
      </w:r>
      <w:r>
        <w:rPr>
          <w:rFonts w:cs="Arial"/>
          <w:szCs w:val="20"/>
        </w:rPr>
        <w:t>same as</w:t>
      </w:r>
      <w:r w:rsidRPr="00F2495C">
        <w:rPr>
          <w:rFonts w:cs="Arial"/>
          <w:szCs w:val="20"/>
        </w:rPr>
        <w:t xml:space="preserve"> volume name except </w:t>
      </w:r>
      <w:r>
        <w:rPr>
          <w:rFonts w:cs="Arial"/>
          <w:szCs w:val="20"/>
        </w:rPr>
        <w:t xml:space="preserve">for </w:t>
      </w:r>
      <w:r w:rsidRPr="00F2495C">
        <w:rPr>
          <w:rFonts w:cs="Arial"/>
          <w:szCs w:val="20"/>
        </w:rPr>
        <w:t>arch volumes.</w:t>
      </w:r>
    </w:p>
    <w:p w14:paraId="3FC2FF61" w14:textId="77777777" w:rsidR="00445711" w:rsidRPr="00F2495C" w:rsidRDefault="00445711" w:rsidP="00445711">
      <w:pPr>
        <w:pStyle w:val="BodyText"/>
        <w:numPr>
          <w:ilvl w:val="0"/>
          <w:numId w:val="35"/>
        </w:numPr>
        <w:rPr>
          <w:rFonts w:cs="Arial"/>
          <w:noProof/>
          <w:szCs w:val="20"/>
        </w:rPr>
      </w:pPr>
      <w:r w:rsidRPr="00F2495C">
        <w:rPr>
          <w:rFonts w:cs="Arial"/>
          <w:noProof/>
          <w:szCs w:val="20"/>
        </w:rPr>
        <w:t>Verify whether the required host is already added in default policy of vserver and volume export-policy.</w:t>
      </w:r>
    </w:p>
    <w:p w14:paraId="36CBFC43" w14:textId="77777777" w:rsidR="00445711" w:rsidRPr="00F2495C" w:rsidRDefault="00445711" w:rsidP="00445711">
      <w:pPr>
        <w:rPr>
          <w:rFonts w:cs="Arial"/>
          <w:noProof/>
          <w:szCs w:val="20"/>
        </w:rPr>
      </w:pPr>
    </w:p>
    <w:p w14:paraId="4A996FE1" w14:textId="77777777" w:rsidR="00445711" w:rsidRDefault="00445711" w:rsidP="00445711">
      <w:pPr>
        <w:ind w:firstLine="720"/>
        <w:rPr>
          <w:rFonts w:cs="Arial"/>
          <w:noProof/>
          <w:szCs w:val="20"/>
        </w:rPr>
      </w:pPr>
      <w:r>
        <w:rPr>
          <w:rFonts w:cs="Arial"/>
          <w:noProof/>
          <w:szCs w:val="20"/>
        </w:rPr>
        <w:t xml:space="preserve">Comand to </w:t>
      </w:r>
      <w:r w:rsidRPr="00F2495C">
        <w:rPr>
          <w:rFonts w:cs="Arial"/>
          <w:noProof/>
          <w:szCs w:val="20"/>
        </w:rPr>
        <w:t>check whether the host entry is add</w:t>
      </w:r>
      <w:r>
        <w:rPr>
          <w:rFonts w:cs="Arial"/>
          <w:noProof/>
          <w:szCs w:val="20"/>
        </w:rPr>
        <w:t xml:space="preserve">ed in default policy of vserver: </w:t>
      </w:r>
    </w:p>
    <w:p w14:paraId="7B65E6E6" w14:textId="77777777" w:rsidR="00445711" w:rsidRPr="0031022F" w:rsidRDefault="00445711" w:rsidP="00445711">
      <w:pPr>
        <w:ind w:firstLine="720"/>
        <w:rPr>
          <w:rFonts w:cs="Arial"/>
          <w:i/>
          <w:noProof/>
          <w:szCs w:val="20"/>
        </w:rPr>
      </w:pPr>
      <w:r w:rsidRPr="0031022F">
        <w:rPr>
          <w:rFonts w:cs="Arial"/>
          <w:i/>
          <w:noProof/>
          <w:szCs w:val="20"/>
        </w:rPr>
        <w:t>export-policy rule show -vserver &lt;vserver_name&gt; -policyname default -clientmatch *&lt;host name&gt;*</w:t>
      </w:r>
    </w:p>
    <w:p w14:paraId="0F57EF6F" w14:textId="77777777" w:rsidR="00445711" w:rsidRPr="00F2495C" w:rsidRDefault="00445711" w:rsidP="00445711">
      <w:pPr>
        <w:ind w:left="720"/>
        <w:rPr>
          <w:rFonts w:cs="Arial"/>
          <w:noProof/>
          <w:szCs w:val="20"/>
        </w:rPr>
      </w:pPr>
      <w:r w:rsidRPr="00F2495C">
        <w:rPr>
          <w:rFonts w:cs="Arial"/>
          <w:noProof/>
          <w:szCs w:val="20"/>
          <w:lang w:val="en-US" w:eastAsia="en-US"/>
        </w:rPr>
        <w:drawing>
          <wp:inline distT="0" distB="0" distL="0" distR="0" wp14:anchorId="63E2E9CB" wp14:editId="132FF1EE">
            <wp:extent cx="5943600" cy="334966"/>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cstate="print"/>
                    <a:srcRect/>
                    <a:stretch>
                      <a:fillRect/>
                    </a:stretch>
                  </pic:blipFill>
                  <pic:spPr bwMode="auto">
                    <a:xfrm>
                      <a:off x="0" y="0"/>
                      <a:ext cx="5943600" cy="334966"/>
                    </a:xfrm>
                    <a:prstGeom prst="rect">
                      <a:avLst/>
                    </a:prstGeom>
                    <a:noFill/>
                    <a:ln w="9525">
                      <a:noFill/>
                      <a:miter lim="800000"/>
                      <a:headEnd/>
                      <a:tailEnd/>
                    </a:ln>
                  </pic:spPr>
                </pic:pic>
              </a:graphicData>
            </a:graphic>
          </wp:inline>
        </w:drawing>
      </w:r>
    </w:p>
    <w:p w14:paraId="3B891BC3" w14:textId="77777777" w:rsidR="00445711" w:rsidRPr="00F2495C" w:rsidRDefault="00445711" w:rsidP="00445711">
      <w:pPr>
        <w:rPr>
          <w:rFonts w:cs="Arial"/>
          <w:noProof/>
          <w:szCs w:val="20"/>
        </w:rPr>
      </w:pPr>
    </w:p>
    <w:p w14:paraId="15FAE8A6" w14:textId="77777777" w:rsidR="00445711" w:rsidRPr="00F2495C" w:rsidRDefault="00445711" w:rsidP="00445711">
      <w:pPr>
        <w:ind w:firstLine="720"/>
        <w:rPr>
          <w:rFonts w:cs="Arial"/>
          <w:noProof/>
          <w:szCs w:val="20"/>
        </w:rPr>
      </w:pPr>
      <w:r w:rsidRPr="00F2495C">
        <w:rPr>
          <w:rFonts w:cs="Arial"/>
          <w:noProof/>
          <w:szCs w:val="20"/>
        </w:rPr>
        <w:t>Command to check whether the host entry is added in export-policy of volume:</w:t>
      </w:r>
    </w:p>
    <w:p w14:paraId="55BBF5DB" w14:textId="77777777" w:rsidR="00445711" w:rsidRPr="0031022F" w:rsidRDefault="00445711" w:rsidP="00445711">
      <w:pPr>
        <w:ind w:left="720"/>
        <w:rPr>
          <w:rFonts w:cs="Arial"/>
          <w:i/>
          <w:noProof/>
          <w:szCs w:val="20"/>
        </w:rPr>
      </w:pPr>
      <w:r w:rsidRPr="0031022F">
        <w:rPr>
          <w:rFonts w:cs="Arial"/>
          <w:i/>
          <w:noProof/>
          <w:szCs w:val="20"/>
        </w:rPr>
        <w:t>export-policy rule show -vserver  &lt;vserver_name&gt; -policyname &lt;volume export-policy name&gt; -clientmatch *&lt;host name&gt;*</w:t>
      </w:r>
    </w:p>
    <w:p w14:paraId="26D3AC53" w14:textId="77777777" w:rsidR="00445711" w:rsidRPr="00F2495C" w:rsidRDefault="00445711" w:rsidP="00445711">
      <w:pPr>
        <w:ind w:firstLine="720"/>
        <w:rPr>
          <w:rFonts w:cs="Arial"/>
          <w:noProof/>
          <w:szCs w:val="20"/>
        </w:rPr>
      </w:pPr>
      <w:r w:rsidRPr="00F2495C">
        <w:rPr>
          <w:rFonts w:cs="Arial"/>
          <w:noProof/>
          <w:szCs w:val="20"/>
          <w:lang w:val="en-US" w:eastAsia="en-US"/>
        </w:rPr>
        <w:drawing>
          <wp:inline distT="0" distB="0" distL="0" distR="0" wp14:anchorId="3161017E" wp14:editId="718303EE">
            <wp:extent cx="5943600" cy="343349"/>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srcRect/>
                    <a:stretch>
                      <a:fillRect/>
                    </a:stretch>
                  </pic:blipFill>
                  <pic:spPr bwMode="auto">
                    <a:xfrm>
                      <a:off x="0" y="0"/>
                      <a:ext cx="5943600" cy="343349"/>
                    </a:xfrm>
                    <a:prstGeom prst="rect">
                      <a:avLst/>
                    </a:prstGeom>
                    <a:noFill/>
                    <a:ln w="9525">
                      <a:noFill/>
                      <a:miter lim="800000"/>
                      <a:headEnd/>
                      <a:tailEnd/>
                    </a:ln>
                  </pic:spPr>
                </pic:pic>
              </a:graphicData>
            </a:graphic>
          </wp:inline>
        </w:drawing>
      </w:r>
    </w:p>
    <w:p w14:paraId="2186B6DC" w14:textId="77777777" w:rsidR="00445711" w:rsidRPr="00F2495C" w:rsidRDefault="00445711" w:rsidP="00445711">
      <w:pPr>
        <w:rPr>
          <w:rFonts w:cs="Arial"/>
          <w:noProof/>
          <w:szCs w:val="20"/>
        </w:rPr>
      </w:pPr>
    </w:p>
    <w:p w14:paraId="4821CD12" w14:textId="77777777" w:rsidR="00445711" w:rsidRPr="00F2495C" w:rsidRDefault="00445711" w:rsidP="00445711">
      <w:pPr>
        <w:pStyle w:val="BodyText"/>
        <w:numPr>
          <w:ilvl w:val="0"/>
          <w:numId w:val="35"/>
        </w:numPr>
        <w:rPr>
          <w:rFonts w:cs="Arial"/>
          <w:noProof/>
          <w:szCs w:val="20"/>
        </w:rPr>
      </w:pPr>
      <w:r>
        <w:rPr>
          <w:rFonts w:cs="Arial"/>
          <w:noProof/>
          <w:szCs w:val="20"/>
        </w:rPr>
        <w:t xml:space="preserve">Add the host </w:t>
      </w:r>
      <w:r w:rsidRPr="00F2495C">
        <w:rPr>
          <w:rFonts w:cs="Arial"/>
          <w:noProof/>
          <w:szCs w:val="20"/>
        </w:rPr>
        <w:t xml:space="preserve">if it is not </w:t>
      </w:r>
      <w:r>
        <w:rPr>
          <w:rFonts w:cs="Arial"/>
          <w:noProof/>
          <w:szCs w:val="20"/>
        </w:rPr>
        <w:t>already</w:t>
      </w:r>
      <w:r w:rsidRPr="00F2495C">
        <w:rPr>
          <w:rFonts w:cs="Arial"/>
          <w:noProof/>
          <w:szCs w:val="20"/>
        </w:rPr>
        <w:t xml:space="preserve"> in default or volume export-policy. Add the host name in default policy with r</w:t>
      </w:r>
      <w:r>
        <w:rPr>
          <w:rFonts w:cs="Arial"/>
          <w:noProof/>
          <w:szCs w:val="20"/>
        </w:rPr>
        <w:t xml:space="preserve">eady-only authentication of sys, </w:t>
      </w:r>
      <w:r w:rsidRPr="00F2495C">
        <w:rPr>
          <w:rFonts w:cs="Arial"/>
          <w:noProof/>
          <w:szCs w:val="20"/>
        </w:rPr>
        <w:t>read-write as never and superuser as none.</w:t>
      </w:r>
    </w:p>
    <w:p w14:paraId="53C4F964" w14:textId="77777777" w:rsidR="00445711" w:rsidRPr="00F2495C" w:rsidRDefault="00445711" w:rsidP="00445711">
      <w:pPr>
        <w:rPr>
          <w:rFonts w:cs="Arial"/>
          <w:noProof/>
          <w:szCs w:val="20"/>
        </w:rPr>
      </w:pPr>
    </w:p>
    <w:p w14:paraId="46A0409A" w14:textId="77777777" w:rsidR="00445711" w:rsidRPr="0031022F" w:rsidRDefault="00445711" w:rsidP="00445711">
      <w:pPr>
        <w:ind w:left="720"/>
        <w:rPr>
          <w:rFonts w:cs="Arial"/>
          <w:b/>
          <w:i/>
          <w:noProof/>
          <w:color w:val="002060"/>
          <w:szCs w:val="20"/>
        </w:rPr>
      </w:pPr>
      <w:r w:rsidRPr="00A90820">
        <w:rPr>
          <w:rFonts w:cs="Arial"/>
          <w:noProof/>
          <w:szCs w:val="20"/>
        </w:rPr>
        <w:t>Command</w:t>
      </w:r>
      <w:r w:rsidRPr="00F2495C">
        <w:rPr>
          <w:rFonts w:cs="Arial"/>
          <w:b/>
          <w:noProof/>
          <w:color w:val="002060"/>
          <w:szCs w:val="20"/>
        </w:rPr>
        <w:t>:</w:t>
      </w:r>
      <w:r>
        <w:rPr>
          <w:rFonts w:cs="Arial"/>
          <w:b/>
          <w:noProof/>
          <w:color w:val="002060"/>
          <w:szCs w:val="20"/>
        </w:rPr>
        <w:t xml:space="preserve"> </w:t>
      </w:r>
      <w:r w:rsidRPr="0031022F">
        <w:rPr>
          <w:rFonts w:cs="Arial"/>
          <w:i/>
          <w:noProof/>
          <w:szCs w:val="20"/>
        </w:rPr>
        <w:t>export-policy rule create -vserver &lt;vserver_name&gt; -policyname default -rorule sys -rwrule never -superuser none -protocol any -clientmatch &lt;host name with FQDN&gt;</w:t>
      </w:r>
    </w:p>
    <w:p w14:paraId="0CDB3488" w14:textId="77777777" w:rsidR="00445711" w:rsidRPr="00F2495C" w:rsidRDefault="00445711" w:rsidP="00445711">
      <w:pPr>
        <w:rPr>
          <w:rFonts w:cs="Arial"/>
          <w:noProof/>
          <w:szCs w:val="20"/>
        </w:rPr>
      </w:pPr>
    </w:p>
    <w:p w14:paraId="507AFE0D" w14:textId="77777777" w:rsidR="00445711" w:rsidRPr="00F2495C" w:rsidRDefault="00445711" w:rsidP="00445711">
      <w:pPr>
        <w:ind w:left="720"/>
        <w:rPr>
          <w:rFonts w:cs="Arial"/>
          <w:noProof/>
          <w:szCs w:val="20"/>
        </w:rPr>
      </w:pPr>
      <w:r w:rsidRPr="00F2495C">
        <w:rPr>
          <w:rFonts w:cs="Arial"/>
          <w:noProof/>
          <w:szCs w:val="20"/>
        </w:rPr>
        <w:lastRenderedPageBreak/>
        <w:t>Add the host name in volume export-policy with read/read-write/supersuer security type of ‘sys’. This provides read-write access to the host.</w:t>
      </w:r>
    </w:p>
    <w:p w14:paraId="19711EDA" w14:textId="77777777" w:rsidR="00445711" w:rsidRPr="00F2495C" w:rsidRDefault="00445711" w:rsidP="00445711">
      <w:pPr>
        <w:rPr>
          <w:rFonts w:cs="Arial"/>
          <w:noProof/>
          <w:szCs w:val="20"/>
        </w:rPr>
      </w:pPr>
    </w:p>
    <w:p w14:paraId="23B95AC7" w14:textId="77777777" w:rsidR="00445711" w:rsidRPr="0031022F" w:rsidRDefault="00445711" w:rsidP="00445711">
      <w:pPr>
        <w:ind w:left="720"/>
        <w:rPr>
          <w:rFonts w:cs="Arial"/>
          <w:i/>
          <w:noProof/>
          <w:szCs w:val="20"/>
        </w:rPr>
      </w:pPr>
      <w:r w:rsidRPr="00F2495C">
        <w:rPr>
          <w:rFonts w:cs="Arial"/>
          <w:noProof/>
          <w:szCs w:val="20"/>
        </w:rPr>
        <w:t>Command:</w:t>
      </w:r>
      <w:r>
        <w:rPr>
          <w:rFonts w:cs="Arial"/>
          <w:noProof/>
          <w:szCs w:val="20"/>
        </w:rPr>
        <w:t xml:space="preserve"> </w:t>
      </w:r>
      <w:r w:rsidRPr="0031022F">
        <w:rPr>
          <w:rFonts w:cs="Arial"/>
          <w:i/>
          <w:noProof/>
          <w:szCs w:val="20"/>
        </w:rPr>
        <w:t>export-policy rule create -vserver &lt;vserver_name&gt; -policyname &lt;volume policy name&gt; -rorule sys -rwrule sys -superuser sys -protocol any -clientmatch &lt;host name with FQDN&gt;</w:t>
      </w:r>
    </w:p>
    <w:p w14:paraId="18DC4602" w14:textId="77777777" w:rsidR="00445711" w:rsidRPr="00F2495C" w:rsidRDefault="00445711" w:rsidP="00445711">
      <w:pPr>
        <w:rPr>
          <w:rFonts w:cs="Arial"/>
          <w:noProof/>
          <w:szCs w:val="20"/>
        </w:rPr>
      </w:pPr>
    </w:p>
    <w:p w14:paraId="557679AA" w14:textId="77777777" w:rsidR="00445711" w:rsidRPr="00F2495C" w:rsidRDefault="00445711" w:rsidP="00445711">
      <w:pPr>
        <w:ind w:firstLine="720"/>
        <w:rPr>
          <w:rFonts w:cs="Arial"/>
          <w:noProof/>
          <w:szCs w:val="20"/>
        </w:rPr>
      </w:pPr>
      <w:r w:rsidRPr="0031022F">
        <w:rPr>
          <w:rFonts w:cs="Arial"/>
          <w:b/>
          <w:noProof/>
          <w:szCs w:val="20"/>
        </w:rPr>
        <w:t>Note</w:t>
      </w:r>
      <w:r w:rsidRPr="00F2495C">
        <w:rPr>
          <w:rFonts w:cs="Arial"/>
          <w:b/>
          <w:noProof/>
          <w:color w:val="002060"/>
          <w:szCs w:val="20"/>
        </w:rPr>
        <w:t>:</w:t>
      </w:r>
      <w:r w:rsidRPr="00F2495C">
        <w:rPr>
          <w:rFonts w:cs="Arial"/>
          <w:noProof/>
          <w:szCs w:val="20"/>
        </w:rPr>
        <w:t xml:space="preserve"> Host name should be added in both default policy of vserver as well as volume policy.</w:t>
      </w:r>
    </w:p>
    <w:p w14:paraId="3D265EC7" w14:textId="77777777" w:rsidR="00445711" w:rsidRPr="00F2495C" w:rsidRDefault="00445711" w:rsidP="00445711">
      <w:pPr>
        <w:pStyle w:val="BodyText"/>
        <w:numPr>
          <w:ilvl w:val="0"/>
          <w:numId w:val="35"/>
        </w:numPr>
        <w:rPr>
          <w:rFonts w:cs="Arial"/>
          <w:noProof/>
          <w:szCs w:val="20"/>
        </w:rPr>
      </w:pPr>
      <w:r w:rsidRPr="00F2495C">
        <w:rPr>
          <w:rFonts w:cs="Arial"/>
          <w:noProof/>
          <w:szCs w:val="20"/>
        </w:rPr>
        <w:t>Verify the access of the host that is given as shown below:</w:t>
      </w:r>
    </w:p>
    <w:p w14:paraId="040EC0FA" w14:textId="77777777" w:rsidR="00445711" w:rsidRPr="00F2495C" w:rsidRDefault="00445711" w:rsidP="00445711">
      <w:pPr>
        <w:rPr>
          <w:rFonts w:cs="Arial"/>
          <w:noProof/>
          <w:szCs w:val="20"/>
        </w:rPr>
      </w:pPr>
    </w:p>
    <w:p w14:paraId="450DF1A4" w14:textId="77777777" w:rsidR="00445711" w:rsidRPr="0031022F" w:rsidRDefault="00445711" w:rsidP="00445711">
      <w:pPr>
        <w:ind w:left="720"/>
        <w:rPr>
          <w:rFonts w:cs="Arial"/>
          <w:b/>
          <w:noProof/>
          <w:color w:val="002060"/>
          <w:szCs w:val="20"/>
        </w:rPr>
      </w:pPr>
      <w:r w:rsidRPr="0031022F">
        <w:rPr>
          <w:rFonts w:cs="Arial"/>
          <w:noProof/>
          <w:szCs w:val="20"/>
        </w:rPr>
        <w:t>Command</w:t>
      </w:r>
      <w:r w:rsidRPr="00F2495C">
        <w:rPr>
          <w:rFonts w:cs="Arial"/>
          <w:b/>
          <w:noProof/>
          <w:color w:val="002060"/>
          <w:szCs w:val="20"/>
        </w:rPr>
        <w:t>:</w:t>
      </w:r>
      <w:r w:rsidRPr="0031022F">
        <w:rPr>
          <w:rFonts w:cs="Arial"/>
          <w:i/>
          <w:noProof/>
          <w:szCs w:val="20"/>
        </w:rPr>
        <w:t>export-policy check-access -vserver &lt;vserver_name&gt; -volume &lt;volume_name&gt; -qtree &lt;qtree_name&gt;  -client-ip &lt;host ip&gt; -authentication-method sys -protocol nfs3 -access-type read-write</w:t>
      </w:r>
    </w:p>
    <w:p w14:paraId="42FBEA9C" w14:textId="77777777" w:rsidR="00445711" w:rsidRPr="00F2495C" w:rsidRDefault="00445711" w:rsidP="00445711">
      <w:pPr>
        <w:rPr>
          <w:rFonts w:cs="Arial"/>
          <w:noProof/>
          <w:szCs w:val="20"/>
        </w:rPr>
      </w:pPr>
    </w:p>
    <w:p w14:paraId="556427D4" w14:textId="77777777" w:rsidR="00445711" w:rsidRPr="00F2495C" w:rsidRDefault="00445711" w:rsidP="00445711">
      <w:pPr>
        <w:ind w:firstLine="720"/>
        <w:rPr>
          <w:rFonts w:cs="Arial"/>
          <w:noProof/>
          <w:szCs w:val="20"/>
        </w:rPr>
      </w:pPr>
      <w:r w:rsidRPr="00F2495C">
        <w:rPr>
          <w:rFonts w:cs="Arial"/>
          <w:noProof/>
          <w:szCs w:val="20"/>
          <w:lang w:val="en-US" w:eastAsia="en-US"/>
        </w:rPr>
        <w:drawing>
          <wp:inline distT="0" distB="0" distL="0" distR="0" wp14:anchorId="4A3AB467" wp14:editId="49279F78">
            <wp:extent cx="5943600" cy="466667"/>
            <wp:effectExtent l="1905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cstate="print"/>
                    <a:srcRect/>
                    <a:stretch>
                      <a:fillRect/>
                    </a:stretch>
                  </pic:blipFill>
                  <pic:spPr bwMode="auto">
                    <a:xfrm>
                      <a:off x="0" y="0"/>
                      <a:ext cx="5943600" cy="466667"/>
                    </a:xfrm>
                    <a:prstGeom prst="rect">
                      <a:avLst/>
                    </a:prstGeom>
                    <a:noFill/>
                    <a:ln w="9525">
                      <a:noFill/>
                      <a:miter lim="800000"/>
                      <a:headEnd/>
                      <a:tailEnd/>
                    </a:ln>
                  </pic:spPr>
                </pic:pic>
              </a:graphicData>
            </a:graphic>
          </wp:inline>
        </w:drawing>
      </w:r>
    </w:p>
    <w:p w14:paraId="7E58E2F4" w14:textId="77777777" w:rsidR="00445711" w:rsidRPr="00F2495C" w:rsidRDefault="00445711" w:rsidP="00445711">
      <w:pPr>
        <w:rPr>
          <w:rFonts w:cs="Arial"/>
          <w:noProof/>
          <w:szCs w:val="20"/>
        </w:rPr>
      </w:pPr>
    </w:p>
    <w:p w14:paraId="33079CE8" w14:textId="77777777" w:rsidR="00445711" w:rsidRPr="00F2495C" w:rsidRDefault="00445711" w:rsidP="00445711">
      <w:pPr>
        <w:ind w:firstLine="720"/>
        <w:rPr>
          <w:rFonts w:cs="Arial"/>
          <w:noProof/>
          <w:szCs w:val="20"/>
        </w:rPr>
      </w:pPr>
      <w:r w:rsidRPr="0031022F">
        <w:rPr>
          <w:rFonts w:cs="Arial"/>
          <w:b/>
          <w:noProof/>
          <w:szCs w:val="20"/>
        </w:rPr>
        <w:t>Note</w:t>
      </w:r>
      <w:r w:rsidRPr="00F2495C">
        <w:rPr>
          <w:rFonts w:cs="Arial"/>
          <w:b/>
          <w:noProof/>
          <w:color w:val="002060"/>
          <w:szCs w:val="20"/>
        </w:rPr>
        <w:t>:</w:t>
      </w:r>
      <w:r w:rsidRPr="00F2495C">
        <w:rPr>
          <w:rFonts w:cs="Arial"/>
          <w:noProof/>
          <w:szCs w:val="20"/>
        </w:rPr>
        <w:t xml:space="preserve"> If there is no qtree in the volume we can remove ‘-qtree’ section to verify access at volume level. </w:t>
      </w:r>
    </w:p>
    <w:p w14:paraId="461B4A45" w14:textId="77777777" w:rsidR="00445711" w:rsidRPr="0031022F" w:rsidRDefault="00445711" w:rsidP="00445711">
      <w:pPr>
        <w:pStyle w:val="BodyText"/>
        <w:numPr>
          <w:ilvl w:val="0"/>
          <w:numId w:val="35"/>
        </w:numPr>
        <w:rPr>
          <w:rFonts w:cs="Arial"/>
          <w:noProof/>
          <w:szCs w:val="20"/>
        </w:rPr>
      </w:pPr>
      <w:r w:rsidRPr="0031022F">
        <w:rPr>
          <w:rFonts w:cs="Arial"/>
          <w:noProof/>
          <w:szCs w:val="20"/>
        </w:rPr>
        <w:t>Close the CR and update the SR</w:t>
      </w:r>
      <w:r>
        <w:rPr>
          <w:rFonts w:cs="Arial"/>
          <w:noProof/>
          <w:szCs w:val="20"/>
        </w:rPr>
        <w:t>/IM</w:t>
      </w:r>
      <w:r w:rsidRPr="0031022F">
        <w:rPr>
          <w:rFonts w:cs="Arial"/>
          <w:noProof/>
          <w:szCs w:val="20"/>
        </w:rPr>
        <w:t>.</w:t>
      </w:r>
    </w:p>
    <w:p w14:paraId="1FFD18AD" w14:textId="77777777" w:rsidR="00445711" w:rsidRPr="00F2495C" w:rsidRDefault="00445711" w:rsidP="00445711">
      <w:pPr>
        <w:pStyle w:val="BodyText"/>
        <w:rPr>
          <w:rStyle w:val="Hyperlink"/>
          <w:rFonts w:cs="Arial"/>
          <w:szCs w:val="20"/>
        </w:rPr>
      </w:pPr>
    </w:p>
    <w:p w14:paraId="0FB56FD6" w14:textId="77777777" w:rsidR="00445711" w:rsidRPr="00445711" w:rsidRDefault="00445711" w:rsidP="00445711">
      <w:pPr>
        <w:pStyle w:val="BodyText"/>
      </w:pPr>
    </w:p>
    <w:sectPr w:rsidR="00445711" w:rsidRPr="00445711" w:rsidSect="00445711">
      <w:headerReference w:type="default" r:id="rId198"/>
      <w:footerReference w:type="default" r:id="rId199"/>
      <w:pgSz w:w="11906" w:h="16838" w:code="9"/>
      <w:pgMar w:top="1418" w:right="737" w:bottom="1985" w:left="73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7DDB15" w14:textId="77777777" w:rsidR="007310E9" w:rsidRDefault="007310E9">
      <w:r>
        <w:separator/>
      </w:r>
    </w:p>
  </w:endnote>
  <w:endnote w:type="continuationSeparator" w:id="0">
    <w:p w14:paraId="74FD2418" w14:textId="77777777" w:rsidR="007310E9" w:rsidRDefault="00731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PMingLiU">
    <w:panose1 w:val="02020500000000000000"/>
    <w:charset w:val="88"/>
    <w:family w:val="auto"/>
    <w:pitch w:val="variable"/>
    <w:sig w:usb0="A00002FF" w:usb1="28CFFCFA" w:usb2="00000016" w:usb3="00000000" w:csb0="00100001"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Lucida Console">
    <w:panose1 w:val="020B0609040504020204"/>
    <w:charset w:val="00"/>
    <w:family w:val="auto"/>
    <w:pitch w:val="variable"/>
    <w:sig w:usb0="8000028F" w:usb1="00001800" w:usb2="00000000" w:usb3="00000000" w:csb0="0000001F" w:csb1="00000000"/>
  </w:font>
  <w:font w:name="Tms Rmn">
    <w:panose1 w:val="000000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Batang">
    <w:panose1 w:val="02030600000101010101"/>
    <w:charset w:val="81"/>
    <w:family w:val="auto"/>
    <w:pitch w:val="variable"/>
    <w:sig w:usb0="B00002AF" w:usb1="69D77CFB" w:usb2="00000030" w:usb3="00000000" w:csb0="0008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2075E" w14:textId="77777777" w:rsidR="008001AF" w:rsidRDefault="008001AF" w:rsidP="00D7315D">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3722075F" w14:textId="77777777" w:rsidR="008001AF" w:rsidRDefault="008001AF" w:rsidP="00D7315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20760" w14:textId="77777777" w:rsidR="008001AF" w:rsidRDefault="008001AF" w:rsidP="00D7315D">
    <w:pPr>
      <w:pStyle w:val="Footer"/>
      <w:rPr>
        <w:rStyle w:val="PageNumber"/>
        <w:lang w:eastAsia="zh-TW"/>
      </w:rPr>
    </w:pPr>
    <w:r>
      <w:rPr>
        <w:noProof/>
        <w:lang w:val="en-US" w:eastAsia="en-US"/>
      </w:rPr>
      <w:drawing>
        <wp:anchor distT="0" distB="0" distL="114300" distR="114300" simplePos="0" relativeHeight="251658752" behindDoc="1" locked="0" layoutInCell="1" allowOverlap="1" wp14:anchorId="37220777" wp14:editId="37220778">
          <wp:simplePos x="0" y="0"/>
          <wp:positionH relativeFrom="page">
            <wp:posOffset>3987800</wp:posOffset>
          </wp:positionH>
          <wp:positionV relativeFrom="page">
            <wp:posOffset>9448800</wp:posOffset>
          </wp:positionV>
          <wp:extent cx="3568700" cy="1244600"/>
          <wp:effectExtent l="0" t="0" r="0" b="0"/>
          <wp:wrapTight wrapText="bothSides">
            <wp:wrapPolygon edited="0">
              <wp:start x="0" y="0"/>
              <wp:lineTo x="0" y="21159"/>
              <wp:lineTo x="21446" y="21159"/>
              <wp:lineTo x="21446" y="0"/>
              <wp:lineTo x="0" y="0"/>
            </wp:wrapPolygon>
          </wp:wrapTight>
          <wp:docPr id="12" name="Picture 2" descr="TR_logo_actual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_logo_actual_siz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68700" cy="124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20761" w14:textId="77777777" w:rsidR="008001AF" w:rsidRDefault="008001AF" w:rsidP="00D7315D">
    <w:pPr>
      <w:pStyle w:val="Footer"/>
      <w:rPr>
        <w:rStyle w:val="PageNumber"/>
      </w:rPr>
    </w:pPr>
  </w:p>
  <w:p w14:paraId="37220762" w14:textId="77777777" w:rsidR="008001AF" w:rsidRDefault="008001AF" w:rsidP="00D7315D">
    <w:pPr>
      <w:pStyle w:val="Footer"/>
      <w:rPr>
        <w:rStyle w:val="PageNumber"/>
      </w:rPr>
    </w:pPr>
  </w:p>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8001AF" w:rsidRPr="00903038" w14:paraId="37220765" w14:textId="77777777">
      <w:trPr>
        <w:trHeight w:val="480"/>
      </w:trPr>
      <w:tc>
        <w:tcPr>
          <w:tcW w:w="4870" w:type="dxa"/>
          <w:shd w:val="clear" w:color="auto" w:fill="auto"/>
          <w:vAlign w:val="bottom"/>
        </w:tcPr>
        <w:p w14:paraId="37220763" w14:textId="6033761B" w:rsidR="008001AF" w:rsidRPr="00903038" w:rsidRDefault="008001AF" w:rsidP="00D7315D">
          <w:pPr>
            <w:rPr>
              <w:lang w:val="fr-FR"/>
            </w:rPr>
          </w:pPr>
          <w:del w:id="0" w:author="Microsoft Office User" w:date="2017-09-13T12:07:00Z">
            <w:r w:rsidRPr="00903038" w:rsidDel="004A0EE4">
              <w:fldChar w:fldCharType="begin"/>
            </w:r>
            <w:r w:rsidRPr="00903038" w:rsidDel="004A0EE4">
              <w:rPr>
                <w:lang w:val="fr-FR"/>
              </w:rPr>
              <w:delInstrText xml:space="preserve"> comments </w:delInstrText>
            </w:r>
            <w:r w:rsidRPr="00903038" w:rsidDel="004A0EE4">
              <w:fldChar w:fldCharType="separate"/>
            </w:r>
            <w:r w:rsidDel="004A0EE4">
              <w:rPr>
                <w:lang w:val="fr-FR"/>
              </w:rPr>
              <w:delText>Document Version 0.3</w:delText>
            </w:r>
            <w:r w:rsidRPr="00903038" w:rsidDel="004A0EE4">
              <w:fldChar w:fldCharType="end"/>
            </w:r>
          </w:del>
          <w:ins w:id="1" w:author="Microsoft Office User" w:date="2017-09-13T12:07:00Z">
            <w:r w:rsidR="004A0EE4" w:rsidRPr="00903038">
              <w:fldChar w:fldCharType="begin"/>
            </w:r>
            <w:r w:rsidR="004A0EE4" w:rsidRPr="00903038">
              <w:rPr>
                <w:lang w:val="fr-FR"/>
              </w:rPr>
              <w:instrText xml:space="preserve"> comments </w:instrText>
            </w:r>
            <w:r w:rsidR="004A0EE4" w:rsidRPr="00903038">
              <w:fldChar w:fldCharType="separate"/>
            </w:r>
            <w:r w:rsidR="004A0EE4">
              <w:rPr>
                <w:lang w:val="fr-FR"/>
              </w:rPr>
              <w:t>Document Version 0.</w:t>
            </w:r>
            <w:r w:rsidR="004A0EE4">
              <w:rPr>
                <w:lang w:val="fr-FR"/>
              </w:rPr>
              <w:t>4</w:t>
            </w:r>
            <w:r w:rsidR="004A0EE4" w:rsidRPr="00903038">
              <w:fldChar w:fldCharType="end"/>
            </w:r>
          </w:ins>
          <w:r w:rsidRPr="00E867FD">
            <w:rPr>
              <w:noProof/>
              <w:lang w:val="en-US" w:eastAsia="en-US"/>
            </w:rPr>
            <mc:AlternateContent>
              <mc:Choice Requires="wps">
                <w:drawing>
                  <wp:anchor distT="0" distB="0" distL="114300" distR="114300" simplePos="0" relativeHeight="251656704" behindDoc="0" locked="0" layoutInCell="1" allowOverlap="1" wp14:anchorId="37220779" wp14:editId="3722077A">
                    <wp:simplePos x="0" y="0"/>
                    <wp:positionH relativeFrom="page">
                      <wp:posOffset>-146685</wp:posOffset>
                    </wp:positionH>
                    <wp:positionV relativeFrom="page">
                      <wp:posOffset>10149840</wp:posOffset>
                    </wp:positionV>
                    <wp:extent cx="7560310" cy="0"/>
                    <wp:effectExtent l="15240" t="15240" r="15875" b="1333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031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FC72D" id="Line 3" o:spid="_x0000_s1026" style="position:absolute;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55pt,799.2pt" to="583.75pt,7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ZuqFAIAACkEAAAOAAAAZHJzL2Uyb0RvYy54bWysU8GO2jAQvVfqP1i5QxIILESEVZWQXmgX&#10;abcfYGyHWHVsyzYEVPXfOzYEse2lqpqDM/bMPL+ZN149nzuBTsxYrmQRpeMkQkwSRbk8FNG3t3q0&#10;iJB1WFIslGRFdGE2el5//LDqdc4mqlWCMoMARNq810XUOqfzOLakZR22Y6WZBGejTIcdbM0hpgb3&#10;gN6JeJIk87hXhmqjCLMWTqurM1oH/KZhxL00jWUOiSICbi6sJqx7v8brFc4PBuuWkxsN/A8sOswl&#10;XHqHqrDD6Gj4H1AdJ0ZZ1bgxUV2smoYTFmqAatLkt2peW6xZqAWaY/W9Tfb/wZKvp51BnBbRJEIS&#10;dyDRlkuGpr4zvbY5BJRyZ3xt5Cxf9VaR7xZJVbZYHlhg+HbRkJb6jPhdit9YDfj7/ouiEIOPToU2&#10;nRvTeUhoADoHNS53NdjZIQKHT7N5Mk1BNDL4YpwPidpY95mpDnmjiARwDsD4tLXOE8H5EOLvkarm&#10;QgSxhUQ9sF0msyRkWCU49V4fZ81hXwqDThjmpa4T+EJZ4HkMM+ooaUBrGaabm+0wF1cbbhfS40Et&#10;wOdmXQfixzJZbhabRTbKJvPNKEuqavSpLrPRvE6fZtW0Kssq/emppVneckqZ9OyG4UyzvxP/9kyu&#10;Y3Ufz3sf4vfooWFAdvgH0kFMr991EvaKXnZmEBnmMQTf3o4f+Mc92I8vfP0LAAD//wMAUEsDBBQA&#10;BgAIAAAAIQD2ZYpa4gAAAA4BAAAPAAAAZHJzL2Rvd25yZXYueG1sTI/BbsIwDIbvk/YOkZF2g7Rs&#10;FNY1RVOliR0mIQqH7RYa01ZLnKoJtHv7hQPajvb/6ffnbD0azS7Yu9aSgHgWAUOqrGqpFnDYv01X&#10;wJyXpKS2hAJ+0ME6v7/LZKrsQDu8lL5moYRcKgU03ncp565q0Eg3sx1SyE62N9KHsa+56uUQyo3m&#10;8yhKuJEthQuN7LBosPouz0bA53az7T6KIrHvX5thrJO43C21EA+T8fUFmMfR/8Fw1Q/qkAenoz2T&#10;ckwLmM4f44CGYPG8egJ2ReJkuQB2vO14nvH/b+S/AAAA//8DAFBLAQItABQABgAIAAAAIQC2gziS&#10;/gAAAOEBAAATAAAAAAAAAAAAAAAAAAAAAABbQ29udGVudF9UeXBlc10ueG1sUEsBAi0AFAAGAAgA&#10;AAAhADj9If/WAAAAlAEAAAsAAAAAAAAAAAAAAAAALwEAAF9yZWxzLy5yZWxzUEsBAi0AFAAGAAgA&#10;AAAhAOh9m6oUAgAAKQQAAA4AAAAAAAAAAAAAAAAALgIAAGRycy9lMm9Eb2MueG1sUEsBAi0AFAAG&#10;AAgAAAAhAPZlilriAAAADgEAAA8AAAAAAAAAAAAAAAAAbgQAAGRycy9kb3ducmV2LnhtbFBLBQYA&#10;AAAABAAEAPMAAAB9BQAAAAA=&#10;" strokecolor="red" strokeweight="1.5pt">
                    <w10:wrap anchorx="page" anchory="page"/>
                  </v:line>
                </w:pict>
              </mc:Fallback>
            </mc:AlternateContent>
          </w:r>
        </w:p>
        <w:p w14:paraId="37220764" w14:textId="6D8D6687" w:rsidR="008001AF" w:rsidRPr="00903038" w:rsidRDefault="008001AF" w:rsidP="004A0EE4">
          <w:pPr>
            <w:rPr>
              <w:lang w:val="fr-FR"/>
            </w:rPr>
          </w:pPr>
          <w:r w:rsidRPr="00903038">
            <w:rPr>
              <w:lang w:val="fr-FR"/>
            </w:rPr>
            <w:t xml:space="preserve">Date of issue : </w:t>
          </w:r>
          <w:del w:id="2" w:author="Microsoft Office User" w:date="2017-09-13T12:07:00Z">
            <w:r w:rsidDel="004A0EE4">
              <w:delText>30-June-2017</w:delText>
            </w:r>
          </w:del>
          <w:ins w:id="3" w:author="Microsoft Office User" w:date="2017-09-13T12:07:00Z">
            <w:r w:rsidR="004A0EE4">
              <w:t>TBD</w:t>
            </w:r>
          </w:ins>
        </w:p>
      </w:tc>
    </w:tr>
  </w:tbl>
  <w:p w14:paraId="37220766" w14:textId="77777777" w:rsidR="008001AF" w:rsidRPr="00903038" w:rsidRDefault="008001AF">
    <w:pPr>
      <w:pStyle w:val="Footer"/>
      <w:rPr>
        <w:lang w:val="fr-FR"/>
      </w:rPr>
    </w:pPr>
  </w:p>
  <w:p w14:paraId="37220767" w14:textId="77777777" w:rsidR="008001AF" w:rsidRPr="00903038" w:rsidRDefault="008001AF">
    <w:pPr>
      <w:pStyle w:val="Footer"/>
      <w:rPr>
        <w:lang w:val="fr-FR"/>
      </w:rPr>
    </w:pPr>
  </w:p>
  <w:p w14:paraId="37220768" w14:textId="77777777" w:rsidR="008001AF" w:rsidRPr="00903038" w:rsidRDefault="008001AF">
    <w:pPr>
      <w:pStyle w:val="Footer"/>
      <w:rPr>
        <w:lang w:val="fr-FR"/>
      </w:rPr>
    </w:pPr>
  </w:p>
  <w:p w14:paraId="37220769" w14:textId="77777777" w:rsidR="008001AF" w:rsidRPr="00903038" w:rsidRDefault="008001AF">
    <w:pPr>
      <w:pStyle w:val="Footer"/>
      <w:rPr>
        <w:lang w:val="fr-FR"/>
      </w:rPr>
    </w:pPr>
  </w:p>
  <w:p w14:paraId="3722076A" w14:textId="77777777" w:rsidR="008001AF" w:rsidRDefault="008001AF">
    <w:pPr>
      <w:pStyle w:val="Footer"/>
    </w:pPr>
    <w:r w:rsidRPr="00D7387A">
      <w:rPr>
        <w:lang w:val="en-US"/>
      </w:rP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2076D" w14:textId="60D192D6" w:rsidR="008001AF" w:rsidRPr="00703804" w:rsidRDefault="008001AF" w:rsidP="00D7315D">
    <w:pPr>
      <w:pStyle w:val="Footer"/>
      <w:ind w:left="-280" w:right="360"/>
    </w:pPr>
    <w:r>
      <w:rPr>
        <w:rStyle w:val="PageNumber"/>
      </w:rPr>
      <w:t>NAS Storage Provisioning Procedures</w:t>
    </w:r>
  </w:p>
  <w:p w14:paraId="3722076E" w14:textId="448D1153" w:rsidR="008001AF" w:rsidRPr="00E3538E" w:rsidRDefault="008001AF" w:rsidP="00D7315D">
    <w:pPr>
      <w:pStyle w:val="Footer"/>
      <w:ind w:left="-280"/>
    </w:pPr>
    <w:r>
      <w:t>Document version 0.</w:t>
    </w:r>
    <w:ins w:id="13" w:author="Microsoft Office User" w:date="2017-09-13T12:07:00Z">
      <w:r w:rsidR="004A0EE4">
        <w:t>4</w:t>
      </w:r>
    </w:ins>
    <w:del w:id="14" w:author="Microsoft Office User" w:date="2017-09-13T12:07:00Z">
      <w:r w:rsidDel="004A0EE4">
        <w:delText>3</w:delText>
      </w:r>
    </w:del>
    <w:r>
      <w:rPr>
        <w:lang w:val="en-US"/>
      </w:rP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8001AF" w:rsidRPr="00903038" w14:paraId="37220773" w14:textId="77777777">
      <w:trPr>
        <w:trHeight w:val="480"/>
      </w:trPr>
      <w:tc>
        <w:tcPr>
          <w:tcW w:w="4870" w:type="dxa"/>
          <w:shd w:val="clear" w:color="auto" w:fill="auto"/>
          <w:vAlign w:val="bottom"/>
        </w:tcPr>
        <w:p w14:paraId="37220771" w14:textId="11CD5013" w:rsidR="008001AF" w:rsidRPr="00903038" w:rsidRDefault="008001AF" w:rsidP="00D7315D">
          <w:pPr>
            <w:rPr>
              <w:lang w:val="fr-FR"/>
            </w:rPr>
          </w:pPr>
          <w:del w:id="425" w:author="Microsoft Office User" w:date="2017-09-13T12:08:00Z">
            <w:r w:rsidRPr="00903038" w:rsidDel="004A0EE4">
              <w:fldChar w:fldCharType="begin"/>
            </w:r>
            <w:r w:rsidRPr="00903038" w:rsidDel="004A0EE4">
              <w:rPr>
                <w:lang w:val="fr-FR"/>
              </w:rPr>
              <w:delInstrText xml:space="preserve"> comments </w:delInstrText>
            </w:r>
            <w:r w:rsidRPr="00903038" w:rsidDel="004A0EE4">
              <w:fldChar w:fldCharType="separate"/>
            </w:r>
            <w:r w:rsidDel="004A0EE4">
              <w:rPr>
                <w:lang w:val="fr-FR"/>
              </w:rPr>
              <w:delText>Document Version 0.3</w:delText>
            </w:r>
            <w:r w:rsidRPr="00903038" w:rsidDel="004A0EE4">
              <w:fldChar w:fldCharType="end"/>
            </w:r>
          </w:del>
          <w:ins w:id="426" w:author="Microsoft Office User" w:date="2017-09-13T12:08:00Z">
            <w:r w:rsidR="004A0EE4" w:rsidRPr="00903038">
              <w:fldChar w:fldCharType="begin"/>
            </w:r>
            <w:r w:rsidR="004A0EE4" w:rsidRPr="00903038">
              <w:rPr>
                <w:lang w:val="fr-FR"/>
              </w:rPr>
              <w:instrText xml:space="preserve"> comments </w:instrText>
            </w:r>
            <w:r w:rsidR="004A0EE4" w:rsidRPr="00903038">
              <w:fldChar w:fldCharType="separate"/>
            </w:r>
            <w:r w:rsidR="004A0EE4">
              <w:rPr>
                <w:lang w:val="fr-FR"/>
              </w:rPr>
              <w:t>Document Version 0.</w:t>
            </w:r>
            <w:r w:rsidR="004A0EE4">
              <w:rPr>
                <w:lang w:val="fr-FR"/>
              </w:rPr>
              <w:t>4</w:t>
            </w:r>
            <w:r w:rsidR="004A0EE4" w:rsidRPr="00903038">
              <w:fldChar w:fldCharType="end"/>
            </w:r>
          </w:ins>
          <w:r w:rsidRPr="00E867FD">
            <w:rPr>
              <w:noProof/>
              <w:lang w:val="en-US" w:eastAsia="en-US"/>
            </w:rPr>
            <mc:AlternateContent>
              <mc:Choice Requires="wps">
                <w:drawing>
                  <wp:anchor distT="0" distB="0" distL="114300" distR="114300" simplePos="0" relativeHeight="251657728" behindDoc="0" locked="0" layoutInCell="1" allowOverlap="1" wp14:anchorId="3722077B" wp14:editId="3722077C">
                    <wp:simplePos x="0" y="0"/>
                    <wp:positionH relativeFrom="page">
                      <wp:posOffset>-146685</wp:posOffset>
                    </wp:positionH>
                    <wp:positionV relativeFrom="page">
                      <wp:posOffset>10149840</wp:posOffset>
                    </wp:positionV>
                    <wp:extent cx="7560310" cy="0"/>
                    <wp:effectExtent l="15240" t="15240" r="15875" b="13335"/>
                    <wp:wrapNone/>
                    <wp:docPr id="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031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F1CB9" id="Line 7" o:spid="_x0000_s1026" style="position:absolute;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55pt,799.2pt" to="583.75pt,7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hoFAIAACkEAAAOAAAAZHJzL2Uyb0RvYy54bWysU02P2yAQvVfqf0C+J7azzpcVZ1XZcS9p&#10;N9JufwABHKNiQEDiRFX/ewcSR9n2UlX1AQ/MzOPNvGH1fO4EOjFjuZJFlI6TCDFJFOXyUETf3urR&#10;IkLWYUmxUJIV0YXZ6Hn98cOq1zmbqFYJygwCEGnzXhdR65zO49iSlnXYjpVmEpyNMh12sDWHmBrc&#10;A3on4kmSzOJeGaqNIsxaOK2uzmgd8JuGEffSNJY5JIoIuLmwmrDu/RqvVzg/GKxbTm408D+w6DCX&#10;cOkdqsIOo6Phf0B1nBhlVePGRHWxahpOWKgBqkmT36p5bbFmoRZojtX3Ntn/B0u+nnYGcQraRUji&#10;DiTacsnQ3Hem1zaHgFLujK+NnOWr3iry3SKpyhbLAwsM3y4a0lKfEb9L8RurAX/ff1EUYvDRqdCm&#10;c2M6DwkNQOegxuWuBjs7ROBwPp0lTymIRgZfjPMhURvrPjPVIW8UkQDOARifttZ5IjgfQvw9UtVc&#10;iCC2kKgHtstkmoQMqwSn3uvjrDnsS2HQCcO81HUCXygLPI9hRh0lDWgtw3Rzsx3m4mrD7UJ6PKgF&#10;+Nys60D8WCbLzWKzyEbZZLYZZUlVjT7VZTaa1el8Wj1VZVmlPz21NMtbTimTnt0wnGn2d+Lfnsl1&#10;rO7jee9D/B49NAzIDv9AOojp9btOwl7Ry84MIsM8huDb2/ED/7gH+/GFr38BAAD//wMAUEsDBBQA&#10;BgAIAAAAIQD2ZYpa4gAAAA4BAAAPAAAAZHJzL2Rvd25yZXYueG1sTI/BbsIwDIbvk/YOkZF2g7Rs&#10;FNY1RVOliR0mIQqH7RYa01ZLnKoJtHv7hQPajvb/6ffnbD0azS7Yu9aSgHgWAUOqrGqpFnDYv01X&#10;wJyXpKS2hAJ+0ME6v7/LZKrsQDu8lL5moYRcKgU03ncp565q0Eg3sx1SyE62N9KHsa+56uUQyo3m&#10;8yhKuJEthQuN7LBosPouz0bA53az7T6KIrHvX5thrJO43C21EA+T8fUFmMfR/8Fw1Q/qkAenoz2T&#10;ckwLmM4f44CGYPG8egJ2ReJkuQB2vO14nvH/b+S/AAAA//8DAFBLAQItABQABgAIAAAAIQC2gziS&#10;/gAAAOEBAAATAAAAAAAAAAAAAAAAAAAAAABbQ29udGVudF9UeXBlc10ueG1sUEsBAi0AFAAGAAgA&#10;AAAhADj9If/WAAAAlAEAAAsAAAAAAAAAAAAAAAAALwEAAF9yZWxzLy5yZWxzUEsBAi0AFAAGAAgA&#10;AAAhAD35OGgUAgAAKQQAAA4AAAAAAAAAAAAAAAAALgIAAGRycy9lMm9Eb2MueG1sUEsBAi0AFAAG&#10;AAgAAAAhAPZlilriAAAADgEAAA8AAAAAAAAAAAAAAAAAbgQAAGRycy9kb3ducmV2LnhtbFBLBQYA&#10;AAAABAAEAPMAAAB9BQAAAAA=&#10;" strokecolor="red" strokeweight="1.5pt">
                    <w10:wrap anchorx="page" anchory="page"/>
                  </v:line>
                </w:pict>
              </mc:Fallback>
            </mc:AlternateContent>
          </w:r>
        </w:p>
        <w:p w14:paraId="37220772" w14:textId="7D388F7F" w:rsidR="008001AF" w:rsidRPr="00903038" w:rsidRDefault="008001AF" w:rsidP="004A0EE4">
          <w:pPr>
            <w:rPr>
              <w:lang w:val="fr-FR"/>
            </w:rPr>
          </w:pPr>
          <w:r w:rsidRPr="00903038">
            <w:rPr>
              <w:lang w:val="fr-FR"/>
            </w:rPr>
            <w:t xml:space="preserve">Date of </w:t>
          </w:r>
          <w:proofErr w:type="gramStart"/>
          <w:r w:rsidRPr="00903038">
            <w:rPr>
              <w:lang w:val="fr-FR"/>
            </w:rPr>
            <w:t>issue:</w:t>
          </w:r>
          <w:proofErr w:type="gramEnd"/>
          <w:r w:rsidRPr="00903038">
            <w:rPr>
              <w:lang w:val="fr-FR"/>
            </w:rPr>
            <w:t xml:space="preserve"> </w:t>
          </w:r>
          <w:del w:id="427" w:author="Microsoft Office User" w:date="2017-09-13T12:08:00Z">
            <w:r w:rsidDel="004A0EE4">
              <w:delText>30-June-2017</w:delText>
            </w:r>
          </w:del>
          <w:ins w:id="428" w:author="Microsoft Office User" w:date="2017-09-13T12:08:00Z">
            <w:r w:rsidR="004A0EE4">
              <w:t>TBD</w:t>
            </w:r>
          </w:ins>
        </w:p>
      </w:tc>
    </w:tr>
  </w:tbl>
  <w:p w14:paraId="37220774" w14:textId="77777777" w:rsidR="008001AF" w:rsidRPr="00E54316" w:rsidRDefault="008001AF" w:rsidP="00D7315D">
    <w:pPr>
      <w:pStyle w:val="Footer"/>
      <w:rPr>
        <w:lang w:val="fr-FR"/>
      </w:rPr>
    </w:pPr>
    <w:r>
      <w:rPr>
        <w:noProof/>
        <w:lang w:val="en-US" w:eastAsia="en-US"/>
      </w:rPr>
      <w:drawing>
        <wp:anchor distT="0" distB="0" distL="114300" distR="114300" simplePos="0" relativeHeight="251659776" behindDoc="1" locked="0" layoutInCell="1" allowOverlap="1" wp14:anchorId="3722077D" wp14:editId="3722077E">
          <wp:simplePos x="0" y="0"/>
          <wp:positionH relativeFrom="page">
            <wp:posOffset>3987800</wp:posOffset>
          </wp:positionH>
          <wp:positionV relativeFrom="page">
            <wp:posOffset>9448800</wp:posOffset>
          </wp:positionV>
          <wp:extent cx="3568700" cy="1244600"/>
          <wp:effectExtent l="0" t="0" r="0" b="0"/>
          <wp:wrapTight wrapText="bothSides">
            <wp:wrapPolygon edited="0">
              <wp:start x="0" y="0"/>
              <wp:lineTo x="0" y="21159"/>
              <wp:lineTo x="21446" y="21159"/>
              <wp:lineTo x="21446" y="0"/>
              <wp:lineTo x="0" y="0"/>
            </wp:wrapPolygon>
          </wp:wrapTight>
          <wp:docPr id="11" name="Picture 2" descr="TR_logo_actual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_logo_actual_siz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68700" cy="12446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32B260" w14:textId="77777777" w:rsidR="007310E9" w:rsidRDefault="007310E9">
      <w:r>
        <w:separator/>
      </w:r>
    </w:p>
  </w:footnote>
  <w:footnote w:type="continuationSeparator" w:id="0">
    <w:p w14:paraId="0C7FA5F3" w14:textId="77777777" w:rsidR="007310E9" w:rsidRDefault="007310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vertAnchor="page" w:horzAnchor="page" w:tblpX="852" w:tblpY="3936"/>
      <w:tblW w:w="10259" w:type="dxa"/>
      <w:tblLayout w:type="fixed"/>
      <w:tblCellMar>
        <w:left w:w="0" w:type="dxa"/>
        <w:right w:w="0" w:type="dxa"/>
      </w:tblCellMar>
      <w:tblLook w:val="01E0" w:firstRow="1" w:lastRow="1" w:firstColumn="1" w:lastColumn="1" w:noHBand="0" w:noVBand="0"/>
    </w:tblPr>
    <w:tblGrid>
      <w:gridCol w:w="10259"/>
    </w:tblGrid>
    <w:tr w:rsidR="008001AF" w14:paraId="3722075C" w14:textId="77777777">
      <w:trPr>
        <w:trHeight w:val="1077"/>
      </w:trPr>
      <w:tc>
        <w:tcPr>
          <w:tcW w:w="10259" w:type="dxa"/>
          <w:vAlign w:val="center"/>
        </w:tcPr>
        <w:p w14:paraId="3722075A" w14:textId="77777777" w:rsidR="008001AF" w:rsidRDefault="008001AF" w:rsidP="00D7315D">
          <w:pPr>
            <w:pStyle w:val="ProductName"/>
          </w:pPr>
          <w:r>
            <w:t>STORAGE SUPPORT</w:t>
          </w:r>
        </w:p>
        <w:p w14:paraId="3722075B" w14:textId="77777777" w:rsidR="008001AF" w:rsidRPr="00650F26" w:rsidRDefault="008001AF" w:rsidP="00650F26">
          <w:pPr>
            <w:rPr>
              <w:lang w:eastAsia="en-US"/>
            </w:rPr>
          </w:pPr>
        </w:p>
      </w:tc>
    </w:tr>
  </w:tbl>
  <w:p w14:paraId="3722075D" w14:textId="77777777" w:rsidR="008001AF" w:rsidRDefault="008001AF">
    <w:pPr>
      <w:pStyle w:val="Header"/>
    </w:pPr>
    <w:r w:rsidRPr="00E867FD">
      <w:rPr>
        <w:noProof/>
        <w:lang w:val="en-US" w:eastAsia="en-US"/>
      </w:rPr>
      <mc:AlternateContent>
        <mc:Choice Requires="wps">
          <w:drawing>
            <wp:anchor distT="0" distB="0" distL="114300" distR="114300" simplePos="0" relativeHeight="251655680" behindDoc="1" locked="0" layoutInCell="1" allowOverlap="1" wp14:anchorId="37220775" wp14:editId="37220776">
              <wp:simplePos x="0" y="0"/>
              <wp:positionH relativeFrom="page">
                <wp:posOffset>360045</wp:posOffset>
              </wp:positionH>
              <wp:positionV relativeFrom="page">
                <wp:posOffset>360045</wp:posOffset>
              </wp:positionV>
              <wp:extent cx="6840220" cy="4986020"/>
              <wp:effectExtent l="0" t="0" r="635"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4986020"/>
                      </a:xfrm>
                      <a:prstGeom prst="rect">
                        <a:avLst/>
                      </a:prstGeom>
                      <a:gradFill rotWithShape="1">
                        <a:gsLst>
                          <a:gs pos="0">
                            <a:srgbClr val="FF9100"/>
                          </a:gs>
                          <a:gs pos="100000">
                            <a:srgbClr val="FFB400"/>
                          </a:gs>
                        </a:gsLst>
                        <a:lin ang="27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B49C4" id="Rectangle 1" o:spid="_x0000_s1026" style="position:absolute;margin-left:28.35pt;margin-top:28.35pt;width:538.6pt;height:392.6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LMtwIAAIcFAAAOAAAAZHJzL2Uyb0RvYy54bWysVNuO0zAQfUfiHyy/d3MhvSTadLUXgpAW&#10;WLEgnt3ESSwc29hu0wXx74ztprTAA0LkwfFlZnzmzPFcXu0HjnZUGyZFiZOLGCMqatkw0ZX444dq&#10;tsLIWCIawqWgJX6iBl+tnz+7HFVBU9lL3lCNIIgwxahK3FuriigydU8HYi6kogIOW6kHYmGpu6jR&#10;ZIToA4/SOF5Eo9SN0rKmxsDuXTjEax+/bWlt37WtoRbxEgM260ftx40bo/UlKTpNVM/qAwzyDygG&#10;wgRcegx1RyxBW81+CzWwWksjW3tRyyGSbctq6nOAbJL4l2wee6KozwXIMepIk/l/Yeu3uweNWFPi&#10;FxgJMkCJ3gNpRHScosTRMypTgNWjetAuQaPuZf3ZICFve7Ci11rLsaekAVDePjpzcAsDrmgzvpEN&#10;RCdbKz1T+1YPLiBwgPa+IE/HgtC9RTVsLlZZnKZQtxrOsny1iGEBmCJSTO5KG/uKygG5SYk1gPfh&#10;ye7e2GA6mRzq01SMc6Sl/cRs7yl2yP2hAZ8wQUpCQrHfNrrb3HKNdgREVFV5Ek8gOnNqDfvw/cnl&#10;JjtzAfjddBVnAgGPJU6XwR2ZmnAKBQlsekl5yO4qLtwopEshJBd2gLADdEedF963PEmz+CbNZ9Vi&#10;tZxlVTaf5ct4NYuT/CZfxFme3VXfHdokK3rWNFTcM0GnR5Bkfyeyw3MM8vXPAI0lzufpPBAhOTui&#10;PyPSZzsRaU7NBmahJ3A2lHgVOIFUSeFE9lI0fm4J42EencP32gAOpr9nxUvSqTCoeSObJ1AkKMDL&#10;DroXTHqpv2I0QicosfmyJZpixF8LEEGeZJlrHX6RzZdOj/r0ZHN6QkQNoUpsMZTVTW9taDdbpVnX&#10;w01Ba0Jew0tomdeoeyUBFeB2C3jtPoNDZ3Lt5HTtrX72z/UPAAAA//8DAFBLAwQUAAYACAAAACEA&#10;snq5Vt8AAAAKAQAADwAAAGRycy9kb3ducmV2LnhtbEyPwU7DMBBE70j8g7VI3KiTpi1piFMBEgdE&#10;Lw2oZ8dekoh4HcVOG/h6XKlSexqtZjTzNt9MpmMHHFxrSUA8i4AhKatbqgV8fb49pMCcl6RlZwkF&#10;/KKDTXF7k8tM2yPt8FD6moUScpkU0HjfZ5w71aCRbmZ7pOB928FIH86h5nqQx1BuOj6PohU3sqWw&#10;0MgeXxtUP+VoBOzr9wRHNW7/qo95+WL2abRQWyHu76bnJ2AeJ38Jwwk/oEMRmCo7knasE7BcPYbk&#10;WU9+nCRrYJWAdBGvgRc5v36h+AcAAP//AwBQSwECLQAUAAYACAAAACEAtoM4kv4AAADhAQAAEwAA&#10;AAAAAAAAAAAAAAAAAAAAW0NvbnRlbnRfVHlwZXNdLnhtbFBLAQItABQABgAIAAAAIQA4/SH/1gAA&#10;AJQBAAALAAAAAAAAAAAAAAAAAC8BAABfcmVscy8ucmVsc1BLAQItABQABgAIAAAAIQA9+6LMtwIA&#10;AIcFAAAOAAAAAAAAAAAAAAAAAC4CAABkcnMvZTJvRG9jLnhtbFBLAQItABQABgAIAAAAIQCyerlW&#10;3wAAAAoBAAAPAAAAAAAAAAAAAAAAABEFAABkcnMvZG93bnJldi54bWxQSwUGAAAAAAQABADzAAAA&#10;HQYAAAAA&#10;" fillcolor="#ff9100" stroked="f">
              <v:fill color2="#ffb400" rotate="t" angle="45" focus="100%" type="gradient"/>
              <w10:wrap anchorx="page"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2076B" w14:textId="77777777" w:rsidR="008001AF" w:rsidRDefault="008001AF" w:rsidP="00D7315D">
    <w:pPr>
      <w:pStyle w:val="Header"/>
      <w:jc w:val="right"/>
    </w:pPr>
    <w:r>
      <w:t>Revision History</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20770" w14:textId="77777777" w:rsidR="008001AF" w:rsidRDefault="008001AF" w:rsidP="00D7315D">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A2425"/>
    <w:multiLevelType w:val="hybridMultilevel"/>
    <w:tmpl w:val="47D41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FB5C2C"/>
    <w:multiLevelType w:val="hybridMultilevel"/>
    <w:tmpl w:val="E0EA24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E54CCD"/>
    <w:multiLevelType w:val="hybridMultilevel"/>
    <w:tmpl w:val="9516D312"/>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FF66E4"/>
    <w:multiLevelType w:val="hybridMultilevel"/>
    <w:tmpl w:val="11D42D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nsid w:val="10427250"/>
    <w:multiLevelType w:val="hybridMultilevel"/>
    <w:tmpl w:val="D818A8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A756D5"/>
    <w:multiLevelType w:val="hybridMultilevel"/>
    <w:tmpl w:val="03D68B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EE04B2"/>
    <w:multiLevelType w:val="hybridMultilevel"/>
    <w:tmpl w:val="84F63E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224DD7"/>
    <w:multiLevelType w:val="hybridMultilevel"/>
    <w:tmpl w:val="B234F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665EF9"/>
    <w:multiLevelType w:val="hybridMultilevel"/>
    <w:tmpl w:val="624A0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3E1F20"/>
    <w:multiLevelType w:val="hybridMultilevel"/>
    <w:tmpl w:val="A95A871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3774CEC"/>
    <w:multiLevelType w:val="hybridMultilevel"/>
    <w:tmpl w:val="F04AD51A"/>
    <w:lvl w:ilvl="0" w:tplc="C7E88E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3B51822"/>
    <w:multiLevelType w:val="hybridMultilevel"/>
    <w:tmpl w:val="8530226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42F6646"/>
    <w:multiLevelType w:val="hybridMultilevel"/>
    <w:tmpl w:val="32069A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BE317B"/>
    <w:multiLevelType w:val="hybridMultilevel"/>
    <w:tmpl w:val="0CAEB0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C127036"/>
    <w:multiLevelType w:val="hybridMultilevel"/>
    <w:tmpl w:val="C2FE0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1575AA"/>
    <w:multiLevelType w:val="hybridMultilevel"/>
    <w:tmpl w:val="ABC657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83A3808"/>
    <w:multiLevelType w:val="hybridMultilevel"/>
    <w:tmpl w:val="61707BB4"/>
    <w:lvl w:ilvl="0" w:tplc="E0B89D4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39F2405E"/>
    <w:multiLevelType w:val="hybridMultilevel"/>
    <w:tmpl w:val="27FA0A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B2D7943"/>
    <w:multiLevelType w:val="hybridMultilevel"/>
    <w:tmpl w:val="25A6A82C"/>
    <w:lvl w:ilvl="0" w:tplc="04090017">
      <w:start w:val="1"/>
      <w:numFmt w:val="lowerLetter"/>
      <w:lvlText w:val="%1)"/>
      <w:lvlJc w:val="left"/>
      <w:pPr>
        <w:ind w:left="1080" w:hanging="360"/>
      </w:pPr>
      <w:rPr>
        <w:rFonts w:hint="default"/>
        <w:color w:val="auto"/>
      </w:rPr>
    </w:lvl>
    <w:lvl w:ilvl="1" w:tplc="04090003">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0">
    <w:nsid w:val="3C4150C8"/>
    <w:multiLevelType w:val="hybridMultilevel"/>
    <w:tmpl w:val="9CBEA48C"/>
    <w:lvl w:ilvl="0" w:tplc="35406918">
      <w:start w:val="1"/>
      <w:numFmt w:val="decimal"/>
      <w:lvlText w:val="%1."/>
      <w:lvlJc w:val="left"/>
      <w:pPr>
        <w:ind w:left="720" w:hanging="360"/>
      </w:pPr>
      <w:rPr>
        <w:color w:val="595959" w:themeColor="text1" w:themeTint="A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nsid w:val="3FE97F41"/>
    <w:multiLevelType w:val="multilevel"/>
    <w:tmpl w:val="CBB8F02C"/>
    <w:lvl w:ilvl="0">
      <w:start w:val="1"/>
      <w:numFmt w:val="decimal"/>
      <w:pStyle w:val="AppendixHeading1"/>
      <w:suff w:val="space"/>
      <w:lvlText w:val="Appendix %1"/>
      <w:lvlJc w:val="left"/>
      <w:pPr>
        <w:ind w:left="0" w:firstLine="0"/>
      </w:pPr>
      <w:rPr>
        <w:rFonts w:ascii="Arial" w:hAnsi="Arial" w:hint="default"/>
        <w:b w:val="0"/>
        <w:i w:val="0"/>
        <w:color w:val="FF9100"/>
        <w:sz w:val="28"/>
      </w:rPr>
    </w:lvl>
    <w:lvl w:ilvl="1">
      <w:start w:val="1"/>
      <w:numFmt w:val="none"/>
      <w:suff w:val="nothing"/>
      <w:lvlText w:val=""/>
      <w:lvlJc w:val="left"/>
      <w:pPr>
        <w:ind w:left="-1474" w:firstLine="0"/>
      </w:pPr>
      <w:rPr>
        <w:rFonts w:hint="default"/>
      </w:rPr>
    </w:lvl>
    <w:lvl w:ilvl="2">
      <w:start w:val="1"/>
      <w:numFmt w:val="none"/>
      <w:suff w:val="nothing"/>
      <w:lvlText w:val=""/>
      <w:lvlJc w:val="left"/>
      <w:pPr>
        <w:ind w:left="-1474" w:firstLine="0"/>
      </w:pPr>
      <w:rPr>
        <w:rFonts w:hint="default"/>
      </w:rPr>
    </w:lvl>
    <w:lvl w:ilvl="3">
      <w:start w:val="1"/>
      <w:numFmt w:val="none"/>
      <w:suff w:val="nothing"/>
      <w:lvlText w:val=""/>
      <w:lvlJc w:val="left"/>
      <w:pPr>
        <w:ind w:left="-1474" w:firstLine="0"/>
      </w:pPr>
      <w:rPr>
        <w:rFonts w:hint="default"/>
      </w:rPr>
    </w:lvl>
    <w:lvl w:ilvl="4">
      <w:start w:val="1"/>
      <w:numFmt w:val="none"/>
      <w:suff w:val="nothing"/>
      <w:lvlText w:val=""/>
      <w:lvlJc w:val="left"/>
      <w:pPr>
        <w:ind w:left="-1474" w:firstLine="0"/>
      </w:pPr>
      <w:rPr>
        <w:rFonts w:hint="default"/>
      </w:rPr>
    </w:lvl>
    <w:lvl w:ilvl="5">
      <w:start w:val="1"/>
      <w:numFmt w:val="none"/>
      <w:suff w:val="nothing"/>
      <w:lvlText w:val=""/>
      <w:lvlJc w:val="left"/>
      <w:pPr>
        <w:ind w:left="-1474" w:firstLine="0"/>
      </w:pPr>
      <w:rPr>
        <w:rFonts w:hint="default"/>
      </w:rPr>
    </w:lvl>
    <w:lvl w:ilvl="6">
      <w:start w:val="1"/>
      <w:numFmt w:val="none"/>
      <w:suff w:val="nothing"/>
      <w:lvlText w:val=""/>
      <w:lvlJc w:val="left"/>
      <w:pPr>
        <w:ind w:left="-1474" w:firstLine="0"/>
      </w:pPr>
      <w:rPr>
        <w:rFonts w:hint="default"/>
      </w:rPr>
    </w:lvl>
    <w:lvl w:ilvl="7">
      <w:start w:val="1"/>
      <w:numFmt w:val="none"/>
      <w:suff w:val="nothing"/>
      <w:lvlText w:val=""/>
      <w:lvlJc w:val="left"/>
      <w:pPr>
        <w:ind w:left="-1474" w:firstLine="0"/>
      </w:pPr>
      <w:rPr>
        <w:rFonts w:hint="default"/>
      </w:rPr>
    </w:lvl>
    <w:lvl w:ilvl="8">
      <w:start w:val="1"/>
      <w:numFmt w:val="none"/>
      <w:suff w:val="nothing"/>
      <w:lvlText w:val=""/>
      <w:lvlJc w:val="left"/>
      <w:pPr>
        <w:ind w:left="-1474" w:firstLine="0"/>
      </w:pPr>
      <w:rPr>
        <w:rFonts w:hint="default"/>
      </w:rPr>
    </w:lvl>
  </w:abstractNum>
  <w:abstractNum w:abstractNumId="23">
    <w:nsid w:val="41517C69"/>
    <w:multiLevelType w:val="hybridMultilevel"/>
    <w:tmpl w:val="E0EA24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CF5A37"/>
    <w:multiLevelType w:val="hybridMultilevel"/>
    <w:tmpl w:val="857A1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nsid w:val="4F872693"/>
    <w:multiLevelType w:val="hybridMultilevel"/>
    <w:tmpl w:val="E97E1CE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0161413"/>
    <w:multiLevelType w:val="hybridMultilevel"/>
    <w:tmpl w:val="46E89C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42968BD"/>
    <w:multiLevelType w:val="multilevel"/>
    <w:tmpl w:val="96607D58"/>
    <w:lvl w:ilvl="0">
      <w:start w:val="1"/>
      <w:numFmt w:val="decimal"/>
      <w:lvlText w:val="%1."/>
      <w:lvlJc w:val="left"/>
      <w:pPr>
        <w:ind w:left="360" w:hanging="360"/>
      </w:pPr>
      <w:rPr>
        <w:rFonts w:hint="default"/>
        <w:b w:val="0"/>
        <w:i w:val="0"/>
        <w:color w:val="FF9100"/>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445132E"/>
    <w:multiLevelType w:val="hybridMultilevel"/>
    <w:tmpl w:val="59E8A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5F676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nsid w:val="5CF73BAF"/>
    <w:multiLevelType w:val="hybridMultilevel"/>
    <w:tmpl w:val="E0EA24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4A0F0A"/>
    <w:multiLevelType w:val="hybridMultilevel"/>
    <w:tmpl w:val="48C662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28439AA"/>
    <w:multiLevelType w:val="hybridMultilevel"/>
    <w:tmpl w:val="C3A2CD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335614"/>
    <w:multiLevelType w:val="multilevel"/>
    <w:tmpl w:val="1F4E373A"/>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6">
    <w:nsid w:val="64573480"/>
    <w:multiLevelType w:val="hybridMultilevel"/>
    <w:tmpl w:val="4134E5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47F3A97"/>
    <w:multiLevelType w:val="hybridMultilevel"/>
    <w:tmpl w:val="0D4EE30A"/>
    <w:lvl w:ilvl="0" w:tplc="E45C4652">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8">
    <w:nsid w:val="69150AAF"/>
    <w:multiLevelType w:val="hybridMultilevel"/>
    <w:tmpl w:val="E97E1C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B217CD"/>
    <w:multiLevelType w:val="hybridMultilevel"/>
    <w:tmpl w:val="F1C6C700"/>
    <w:lvl w:ilvl="0" w:tplc="B7EA0FFE">
      <w:start w:val="3"/>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EA5704"/>
    <w:multiLevelType w:val="hybridMultilevel"/>
    <w:tmpl w:val="E812A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D511932"/>
    <w:multiLevelType w:val="hybridMultilevel"/>
    <w:tmpl w:val="7B2CE89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06D5EE9"/>
    <w:multiLevelType w:val="hybridMultilevel"/>
    <w:tmpl w:val="CFBE56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4F11776"/>
    <w:multiLevelType w:val="hybridMultilevel"/>
    <w:tmpl w:val="98CA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656F06"/>
    <w:multiLevelType w:val="hybridMultilevel"/>
    <w:tmpl w:val="08DAE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470DCC"/>
    <w:multiLevelType w:val="hybridMultilevel"/>
    <w:tmpl w:val="D25499F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A16740C"/>
    <w:multiLevelType w:val="multilevel"/>
    <w:tmpl w:val="7D8256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nsid w:val="7A9D3815"/>
    <w:multiLevelType w:val="hybridMultilevel"/>
    <w:tmpl w:val="D818A8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nsid w:val="7C4A66F7"/>
    <w:multiLevelType w:val="hybridMultilevel"/>
    <w:tmpl w:val="A2203BB8"/>
    <w:lvl w:ilvl="0" w:tplc="08090001">
      <w:start w:val="1"/>
      <w:numFmt w:val="bullet"/>
      <w:lvlText w:val=""/>
      <w:lvlJc w:val="left"/>
      <w:pPr>
        <w:ind w:left="440" w:hanging="360"/>
      </w:pPr>
      <w:rPr>
        <w:rFonts w:ascii="Symbol" w:hAnsi="Symbol" w:hint="default"/>
      </w:rPr>
    </w:lvl>
    <w:lvl w:ilvl="1" w:tplc="08090003" w:tentative="1">
      <w:start w:val="1"/>
      <w:numFmt w:val="bullet"/>
      <w:lvlText w:val="o"/>
      <w:lvlJc w:val="left"/>
      <w:pPr>
        <w:ind w:left="1160" w:hanging="360"/>
      </w:pPr>
      <w:rPr>
        <w:rFonts w:ascii="Courier New" w:hAnsi="Courier New" w:cs="Courier New" w:hint="default"/>
      </w:rPr>
    </w:lvl>
    <w:lvl w:ilvl="2" w:tplc="08090005" w:tentative="1">
      <w:start w:val="1"/>
      <w:numFmt w:val="bullet"/>
      <w:lvlText w:val=""/>
      <w:lvlJc w:val="left"/>
      <w:pPr>
        <w:ind w:left="1880" w:hanging="360"/>
      </w:pPr>
      <w:rPr>
        <w:rFonts w:ascii="Wingdings" w:hAnsi="Wingdings" w:hint="default"/>
      </w:rPr>
    </w:lvl>
    <w:lvl w:ilvl="3" w:tplc="08090001" w:tentative="1">
      <w:start w:val="1"/>
      <w:numFmt w:val="bullet"/>
      <w:lvlText w:val=""/>
      <w:lvlJc w:val="left"/>
      <w:pPr>
        <w:ind w:left="2600" w:hanging="360"/>
      </w:pPr>
      <w:rPr>
        <w:rFonts w:ascii="Symbol" w:hAnsi="Symbol" w:hint="default"/>
      </w:rPr>
    </w:lvl>
    <w:lvl w:ilvl="4" w:tplc="08090003" w:tentative="1">
      <w:start w:val="1"/>
      <w:numFmt w:val="bullet"/>
      <w:lvlText w:val="o"/>
      <w:lvlJc w:val="left"/>
      <w:pPr>
        <w:ind w:left="3320" w:hanging="360"/>
      </w:pPr>
      <w:rPr>
        <w:rFonts w:ascii="Courier New" w:hAnsi="Courier New" w:cs="Courier New" w:hint="default"/>
      </w:rPr>
    </w:lvl>
    <w:lvl w:ilvl="5" w:tplc="08090005" w:tentative="1">
      <w:start w:val="1"/>
      <w:numFmt w:val="bullet"/>
      <w:lvlText w:val=""/>
      <w:lvlJc w:val="left"/>
      <w:pPr>
        <w:ind w:left="4040" w:hanging="360"/>
      </w:pPr>
      <w:rPr>
        <w:rFonts w:ascii="Wingdings" w:hAnsi="Wingdings" w:hint="default"/>
      </w:rPr>
    </w:lvl>
    <w:lvl w:ilvl="6" w:tplc="08090001" w:tentative="1">
      <w:start w:val="1"/>
      <w:numFmt w:val="bullet"/>
      <w:lvlText w:val=""/>
      <w:lvlJc w:val="left"/>
      <w:pPr>
        <w:ind w:left="4760" w:hanging="360"/>
      </w:pPr>
      <w:rPr>
        <w:rFonts w:ascii="Symbol" w:hAnsi="Symbol" w:hint="default"/>
      </w:rPr>
    </w:lvl>
    <w:lvl w:ilvl="7" w:tplc="08090003" w:tentative="1">
      <w:start w:val="1"/>
      <w:numFmt w:val="bullet"/>
      <w:lvlText w:val="o"/>
      <w:lvlJc w:val="left"/>
      <w:pPr>
        <w:ind w:left="5480" w:hanging="360"/>
      </w:pPr>
      <w:rPr>
        <w:rFonts w:ascii="Courier New" w:hAnsi="Courier New" w:cs="Courier New" w:hint="default"/>
      </w:rPr>
    </w:lvl>
    <w:lvl w:ilvl="8" w:tplc="08090005" w:tentative="1">
      <w:start w:val="1"/>
      <w:numFmt w:val="bullet"/>
      <w:lvlText w:val=""/>
      <w:lvlJc w:val="left"/>
      <w:pPr>
        <w:ind w:left="6200" w:hanging="360"/>
      </w:pPr>
      <w:rPr>
        <w:rFonts w:ascii="Wingdings" w:hAnsi="Wingdings" w:hint="default"/>
      </w:rPr>
    </w:lvl>
  </w:abstractNum>
  <w:abstractNum w:abstractNumId="50">
    <w:nsid w:val="7DFA43E8"/>
    <w:multiLevelType w:val="hybridMultilevel"/>
    <w:tmpl w:val="624A0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5"/>
  </w:num>
  <w:num w:numId="3">
    <w:abstractNumId w:val="21"/>
  </w:num>
  <w:num w:numId="4">
    <w:abstractNumId w:val="22"/>
  </w:num>
  <w:num w:numId="5">
    <w:abstractNumId w:val="29"/>
  </w:num>
  <w:num w:numId="6">
    <w:abstractNumId w:val="25"/>
  </w:num>
  <w:num w:numId="7">
    <w:abstractNumId w:val="37"/>
  </w:num>
  <w:num w:numId="8">
    <w:abstractNumId w:val="17"/>
  </w:num>
  <w:num w:numId="9">
    <w:abstractNumId w:val="48"/>
  </w:num>
  <w:num w:numId="10">
    <w:abstractNumId w:val="49"/>
  </w:num>
  <w:num w:numId="11">
    <w:abstractNumId w:val="39"/>
  </w:num>
  <w:num w:numId="12">
    <w:abstractNumId w:val="45"/>
  </w:num>
  <w:num w:numId="13">
    <w:abstractNumId w:val="36"/>
  </w:num>
  <w:num w:numId="14">
    <w:abstractNumId w:val="8"/>
  </w:num>
  <w:num w:numId="15">
    <w:abstractNumId w:val="40"/>
  </w:num>
  <w:num w:numId="16">
    <w:abstractNumId w:val="0"/>
  </w:num>
  <w:num w:numId="17">
    <w:abstractNumId w:val="38"/>
  </w:num>
  <w:num w:numId="18">
    <w:abstractNumId w:val="3"/>
  </w:num>
  <w:num w:numId="19">
    <w:abstractNumId w:val="47"/>
  </w:num>
  <w:num w:numId="20">
    <w:abstractNumId w:val="30"/>
  </w:num>
  <w:num w:numId="21">
    <w:abstractNumId w:val="28"/>
  </w:num>
  <w:num w:numId="22">
    <w:abstractNumId w:val="12"/>
  </w:num>
  <w:num w:numId="23">
    <w:abstractNumId w:val="6"/>
  </w:num>
  <w:num w:numId="24">
    <w:abstractNumId w:val="23"/>
  </w:num>
  <w:num w:numId="25">
    <w:abstractNumId w:val="43"/>
  </w:num>
  <w:num w:numId="26">
    <w:abstractNumId w:val="44"/>
  </w:num>
  <w:num w:numId="27">
    <w:abstractNumId w:val="32"/>
  </w:num>
  <w:num w:numId="28">
    <w:abstractNumId w:val="11"/>
  </w:num>
  <w:num w:numId="29">
    <w:abstractNumId w:val="50"/>
  </w:num>
  <w:num w:numId="30">
    <w:abstractNumId w:val="2"/>
  </w:num>
  <w:num w:numId="31">
    <w:abstractNumId w:val="20"/>
  </w:num>
  <w:num w:numId="32">
    <w:abstractNumId w:val="1"/>
  </w:num>
  <w:num w:numId="33">
    <w:abstractNumId w:val="14"/>
  </w:num>
  <w:num w:numId="34">
    <w:abstractNumId w:val="15"/>
  </w:num>
  <w:num w:numId="35">
    <w:abstractNumId w:val="5"/>
  </w:num>
  <w:num w:numId="36">
    <w:abstractNumId w:val="42"/>
  </w:num>
  <w:num w:numId="37">
    <w:abstractNumId w:val="24"/>
  </w:num>
  <w:num w:numId="38">
    <w:abstractNumId w:val="27"/>
  </w:num>
  <w:num w:numId="39">
    <w:abstractNumId w:val="41"/>
  </w:num>
  <w:num w:numId="40">
    <w:abstractNumId w:val="18"/>
  </w:num>
  <w:num w:numId="41">
    <w:abstractNumId w:val="19"/>
  </w:num>
  <w:num w:numId="42">
    <w:abstractNumId w:val="9"/>
  </w:num>
  <w:num w:numId="43">
    <w:abstractNumId w:val="13"/>
  </w:num>
  <w:num w:numId="44">
    <w:abstractNumId w:val="34"/>
  </w:num>
  <w:num w:numId="45">
    <w:abstractNumId w:val="31"/>
  </w:num>
  <w:num w:numId="46">
    <w:abstractNumId w:val="46"/>
  </w:num>
  <w:num w:numId="47">
    <w:abstractNumId w:val="33"/>
  </w:num>
  <w:num w:numId="48">
    <w:abstractNumId w:val="7"/>
  </w:num>
  <w:num w:numId="49">
    <w:abstractNumId w:val="46"/>
  </w:num>
  <w:num w:numId="50">
    <w:abstractNumId w:val="10"/>
  </w:num>
  <w:num w:numId="51">
    <w:abstractNumId w:val="16"/>
  </w:num>
  <w:numIdMacAtCleanup w:val="4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7FD"/>
    <w:rsid w:val="000A500F"/>
    <w:rsid w:val="000E1E7F"/>
    <w:rsid w:val="00151574"/>
    <w:rsid w:val="00161F95"/>
    <w:rsid w:val="001E7BD6"/>
    <w:rsid w:val="001F6E08"/>
    <w:rsid w:val="002046EF"/>
    <w:rsid w:val="00226CB5"/>
    <w:rsid w:val="002778C0"/>
    <w:rsid w:val="002962B0"/>
    <w:rsid w:val="00341383"/>
    <w:rsid w:val="00354CAD"/>
    <w:rsid w:val="00376194"/>
    <w:rsid w:val="00390E85"/>
    <w:rsid w:val="003B13A2"/>
    <w:rsid w:val="00445711"/>
    <w:rsid w:val="004A0EE4"/>
    <w:rsid w:val="004E7E22"/>
    <w:rsid w:val="00522287"/>
    <w:rsid w:val="00544AAD"/>
    <w:rsid w:val="0055785E"/>
    <w:rsid w:val="0058522F"/>
    <w:rsid w:val="005F4917"/>
    <w:rsid w:val="00611087"/>
    <w:rsid w:val="00650F26"/>
    <w:rsid w:val="006534D0"/>
    <w:rsid w:val="00687811"/>
    <w:rsid w:val="006926AE"/>
    <w:rsid w:val="006E4010"/>
    <w:rsid w:val="00716235"/>
    <w:rsid w:val="007310E9"/>
    <w:rsid w:val="007622A4"/>
    <w:rsid w:val="007D417B"/>
    <w:rsid w:val="008001AF"/>
    <w:rsid w:val="008257C4"/>
    <w:rsid w:val="008A7988"/>
    <w:rsid w:val="008B49E1"/>
    <w:rsid w:val="008F2059"/>
    <w:rsid w:val="00932CCB"/>
    <w:rsid w:val="00965AD0"/>
    <w:rsid w:val="0097140E"/>
    <w:rsid w:val="00992DED"/>
    <w:rsid w:val="009D2286"/>
    <w:rsid w:val="00A25BCD"/>
    <w:rsid w:val="00A724C7"/>
    <w:rsid w:val="00AA0D53"/>
    <w:rsid w:val="00AA1D29"/>
    <w:rsid w:val="00AB2EB6"/>
    <w:rsid w:val="00AC5B06"/>
    <w:rsid w:val="00AD449C"/>
    <w:rsid w:val="00AD77D0"/>
    <w:rsid w:val="00AD7B49"/>
    <w:rsid w:val="00BA0D44"/>
    <w:rsid w:val="00BB6CA6"/>
    <w:rsid w:val="00BF372E"/>
    <w:rsid w:val="00BF38CE"/>
    <w:rsid w:val="00C05190"/>
    <w:rsid w:val="00C344B2"/>
    <w:rsid w:val="00C52ABD"/>
    <w:rsid w:val="00CC23CE"/>
    <w:rsid w:val="00CD614F"/>
    <w:rsid w:val="00CE7DE3"/>
    <w:rsid w:val="00CF6D0A"/>
    <w:rsid w:val="00D04FD9"/>
    <w:rsid w:val="00D31FE6"/>
    <w:rsid w:val="00D32866"/>
    <w:rsid w:val="00D6742C"/>
    <w:rsid w:val="00D7315D"/>
    <w:rsid w:val="00DA1178"/>
    <w:rsid w:val="00DD765A"/>
    <w:rsid w:val="00E305ED"/>
    <w:rsid w:val="00E867FD"/>
    <w:rsid w:val="00EA067E"/>
    <w:rsid w:val="00EA46EB"/>
    <w:rsid w:val="00ED0FA0"/>
    <w:rsid w:val="00F71E1F"/>
    <w:rsid w:val="00F72300"/>
    <w:rsid w:val="00F955ED"/>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220605"/>
  <w15:chartTrackingRefBased/>
  <w15:docId w15:val="{8FC9BAD7-E3AF-419D-BC6F-293A7816E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3473"/>
    <w:rPr>
      <w:rFonts w:ascii="Arial" w:hAnsi="Arial"/>
      <w:color w:val="666666"/>
      <w:szCs w:val="24"/>
      <w:lang w:eastAsia="zh-TW"/>
    </w:rPr>
  </w:style>
  <w:style w:type="paragraph" w:styleId="Heading1">
    <w:name w:val="heading 1"/>
    <w:basedOn w:val="Normal"/>
    <w:next w:val="BodyText"/>
    <w:qFormat/>
    <w:rsid w:val="00445711"/>
    <w:pPr>
      <w:keepNext/>
      <w:pageBreakBefore/>
      <w:numPr>
        <w:numId w:val="46"/>
      </w:numPr>
      <w:spacing w:before="240" w:line="280" w:lineRule="atLeast"/>
      <w:outlineLvl w:val="0"/>
    </w:pPr>
    <w:rPr>
      <w:rFonts w:cs="Arial"/>
      <w:bCs/>
      <w:caps/>
      <w:color w:val="FF9100"/>
      <w:kern w:val="32"/>
      <w:sz w:val="28"/>
      <w:szCs w:val="32"/>
      <w:lang w:eastAsia="en-GB"/>
    </w:rPr>
  </w:style>
  <w:style w:type="paragraph" w:styleId="Heading2">
    <w:name w:val="heading 2"/>
    <w:basedOn w:val="Heading1"/>
    <w:next w:val="BodyText"/>
    <w:link w:val="Heading2Char"/>
    <w:qFormat/>
    <w:rsid w:val="00323473"/>
    <w:pPr>
      <w:pageBreakBefore w:val="0"/>
      <w:numPr>
        <w:ilvl w:val="1"/>
      </w:numPr>
      <w:spacing w:after="180" w:line="240" w:lineRule="atLeast"/>
      <w:outlineLvl w:val="1"/>
    </w:pPr>
    <w:rPr>
      <w:bCs w:val="0"/>
      <w:iCs/>
      <w:color w:val="666666"/>
      <w:sz w:val="24"/>
      <w:szCs w:val="28"/>
    </w:rPr>
  </w:style>
  <w:style w:type="paragraph" w:styleId="Heading3">
    <w:name w:val="heading 3"/>
    <w:basedOn w:val="Heading2"/>
    <w:next w:val="BodyText"/>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qFormat/>
    <w:rsid w:val="00DE6827"/>
    <w:pPr>
      <w:numPr>
        <w:ilvl w:val="3"/>
      </w:numPr>
      <w:spacing w:before="440"/>
      <w:outlineLvl w:val="3"/>
    </w:pPr>
    <w:rPr>
      <w:iCs w:val="0"/>
      <w:color w:val="666666"/>
      <w:szCs w:val="28"/>
    </w:rPr>
  </w:style>
  <w:style w:type="paragraph" w:styleId="Heading5">
    <w:name w:val="heading 5"/>
    <w:basedOn w:val="Heading4"/>
    <w:next w:val="BodyText"/>
    <w:qFormat/>
    <w:rsid w:val="00E867FD"/>
    <w:pPr>
      <w:numPr>
        <w:ilvl w:val="4"/>
      </w:numPr>
      <w:outlineLvl w:val="4"/>
    </w:pPr>
    <w:rPr>
      <w:b w:val="0"/>
      <w:bCs/>
      <w:iCs/>
      <w:szCs w:val="26"/>
    </w:rPr>
  </w:style>
  <w:style w:type="paragraph" w:styleId="Heading6">
    <w:name w:val="heading 6"/>
    <w:basedOn w:val="Normal"/>
    <w:next w:val="Normal"/>
    <w:link w:val="Heading6Char"/>
    <w:uiPriority w:val="9"/>
    <w:semiHidden/>
    <w:unhideWhenUsed/>
    <w:qFormat/>
    <w:rsid w:val="00445711"/>
    <w:pPr>
      <w:keepNext/>
      <w:keepLines/>
      <w:numPr>
        <w:ilvl w:val="5"/>
        <w:numId w:val="4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45711"/>
    <w:pPr>
      <w:keepNext/>
      <w:keepLines/>
      <w:numPr>
        <w:ilvl w:val="6"/>
        <w:numId w:val="4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45711"/>
    <w:pPr>
      <w:keepNext/>
      <w:keepLines/>
      <w:numPr>
        <w:ilvl w:val="7"/>
        <w:numId w:val="4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5711"/>
    <w:pPr>
      <w:keepNext/>
      <w:keepLines/>
      <w:numPr>
        <w:ilvl w:val="8"/>
        <w:numId w:val="4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E4642"/>
    <w:pPr>
      <w:spacing w:before="120" w:line="240" w:lineRule="atLeast"/>
    </w:pPr>
    <w:rPr>
      <w:lang w:eastAsia="en-GB"/>
    </w:rPr>
  </w:style>
  <w:style w:type="paragraph" w:styleId="ListBullet">
    <w:name w:val="List Bullet"/>
    <w:basedOn w:val="BodyText"/>
    <w:rsid w:val="00445711"/>
    <w:pPr>
      <w:numPr>
        <w:numId w:val="2"/>
      </w:numPr>
    </w:pPr>
    <w:rPr>
      <w:rFonts w:cs="Tahoma"/>
      <w:szCs w:val="16"/>
    </w:rPr>
  </w:style>
  <w:style w:type="paragraph" w:styleId="ListNumber">
    <w:name w:val="List Number"/>
    <w:basedOn w:val="BodyText"/>
    <w:rsid w:val="00445711"/>
    <w:pPr>
      <w:numPr>
        <w:numId w:val="1"/>
      </w:numPr>
      <w:spacing w:before="110"/>
    </w:pPr>
  </w:style>
  <w:style w:type="paragraph" w:customStyle="1" w:styleId="Issue">
    <w:name w:val="Issue"/>
    <w:basedOn w:val="BodyText"/>
    <w:rsid w:val="0076438B"/>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445711"/>
    <w:pPr>
      <w:numPr>
        <w:numId w:val="6"/>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323473"/>
    <w:pPr>
      <w:tabs>
        <w:tab w:val="center" w:pos="4536"/>
        <w:tab w:val="right" w:pos="9072"/>
      </w:tabs>
    </w:pPr>
    <w:rPr>
      <w:sz w:val="16"/>
      <w:lang w:eastAsia="en-GB"/>
    </w:rPr>
  </w:style>
  <w:style w:type="paragraph" w:styleId="Footer">
    <w:name w:val="footer"/>
    <w:semiHidden/>
    <w:rsid w:val="00323473"/>
    <w:pPr>
      <w:tabs>
        <w:tab w:val="right" w:pos="10206"/>
      </w:tabs>
    </w:pPr>
    <w:rPr>
      <w:rFonts w:ascii="Arial" w:hAnsi="Arial"/>
      <w:color w:val="666666"/>
      <w:sz w:val="16"/>
      <w:szCs w:val="24"/>
    </w:rPr>
  </w:style>
  <w:style w:type="paragraph" w:styleId="Title">
    <w:name w:val="Title"/>
    <w:basedOn w:val="Normal"/>
    <w:next w:val="Subtitle"/>
    <w:qFormat/>
    <w:rsid w:val="00DE6827"/>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DE6827"/>
    <w:pPr>
      <w:spacing w:line="360" w:lineRule="atLeast"/>
      <w:outlineLvl w:val="1"/>
    </w:pPr>
    <w:rPr>
      <w:rFonts w:cs="Arial"/>
      <w:caps/>
      <w:sz w:val="36"/>
    </w:rPr>
  </w:style>
  <w:style w:type="table" w:styleId="TableGrid">
    <w:name w:val="Table Grid"/>
    <w:basedOn w:val="TableNormal"/>
    <w:rsid w:val="00903038"/>
    <w:tblPr>
      <w:tblInd w:w="0" w:type="dxa"/>
      <w:tblCellMar>
        <w:top w:w="0" w:type="dxa"/>
        <w:left w:w="0" w:type="dxa"/>
        <w:bottom w:w="0" w:type="dxa"/>
        <w:right w:w="0" w:type="dxa"/>
      </w:tblCellMar>
    </w:tblPr>
  </w:style>
  <w:style w:type="paragraph" w:customStyle="1" w:styleId="ProductName">
    <w:name w:val="Product Name"/>
    <w:basedOn w:val="Normal"/>
    <w:next w:val="Normal"/>
    <w:rsid w:val="00046E1C"/>
    <w:rPr>
      <w:rFonts w:eastAsia="Times New Roman"/>
      <w:caps/>
      <w:color w:val="FFFFFF"/>
      <w:sz w:val="90"/>
      <w:szCs w:val="20"/>
      <w:lang w:eastAsia="en-US"/>
    </w:rPr>
  </w:style>
  <w:style w:type="paragraph" w:customStyle="1" w:styleId="AppendixHeading1">
    <w:name w:val="Appendix Heading 1"/>
    <w:basedOn w:val="Heading1"/>
    <w:next w:val="BodyText"/>
    <w:rsid w:val="00445711"/>
    <w:pPr>
      <w:numPr>
        <w:numId w:val="4"/>
      </w:numPr>
    </w:pPr>
  </w:style>
  <w:style w:type="paragraph" w:customStyle="1" w:styleId="AppendixHeading2">
    <w:name w:val="Appendix Heading 2"/>
    <w:basedOn w:val="Heading2"/>
    <w:next w:val="BodyText"/>
    <w:rsid w:val="00323473"/>
    <w:pPr>
      <w:numPr>
        <w:ilvl w:val="0"/>
        <w:numId w:val="0"/>
      </w:numPr>
      <w:spacing w:line="240" w:lineRule="auto"/>
    </w:pPr>
    <w:rPr>
      <w:color w:val="FF9100"/>
    </w:rPr>
  </w:style>
  <w:style w:type="paragraph" w:customStyle="1" w:styleId="Figure">
    <w:name w:val="Figure"/>
    <w:basedOn w:val="Caption"/>
    <w:next w:val="Normal"/>
    <w:semiHidden/>
    <w:rsid w:val="00445711"/>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445711"/>
    <w:pPr>
      <w:keepNext/>
      <w:numPr>
        <w:numId w:val="7"/>
      </w:numPr>
    </w:pPr>
  </w:style>
  <w:style w:type="paragraph" w:customStyle="1" w:styleId="TableHeading">
    <w:name w:val="Table Heading"/>
    <w:basedOn w:val="Normal"/>
    <w:next w:val="Normal"/>
    <w:rsid w:val="00445711"/>
    <w:pPr>
      <w:keepLines/>
      <w:numPr>
        <w:numId w:val="8"/>
      </w:numPr>
      <w:spacing w:before="120" w:after="240"/>
    </w:pPr>
  </w:style>
  <w:style w:type="paragraph" w:customStyle="1" w:styleId="TableText">
    <w:name w:val="Table Text"/>
    <w:basedOn w:val="Normal"/>
    <w:rsid w:val="00ED0B75"/>
    <w:rPr>
      <w:sz w:val="18"/>
    </w:rPr>
  </w:style>
  <w:style w:type="paragraph" w:customStyle="1" w:styleId="Warning">
    <w:name w:val="Warning"/>
    <w:basedOn w:val="BodyText"/>
    <w:next w:val="BodyText"/>
    <w:rsid w:val="00445711"/>
    <w:pPr>
      <w:keepLines/>
      <w:numPr>
        <w:numId w:val="9"/>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3A578B"/>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Tms Rmn" w:hAnsi="Tms Rmn"/>
        <w:b/>
        <w:i w:val="0"/>
        <w:caps/>
        <w:smallCaps w:val="0"/>
        <w:color w:val="FFFFFF"/>
        <w:sz w:val="18"/>
      </w:rPr>
      <w:tblPr/>
      <w:tcPr>
        <w:tcBorders>
          <w:top w:val="single" w:sz="8" w:space="0" w:color="FF9100"/>
          <w:left w:val="single" w:sz="8" w:space="0" w:color="FF9100"/>
          <w:bottom w:val="single" w:sz="8" w:space="0" w:color="FF9100"/>
          <w:right w:val="single" w:sz="8" w:space="0" w:color="FF9100"/>
        </w:tcBorders>
        <w:shd w:val="clear" w:color="auto" w:fill="FF9100"/>
      </w:tcPr>
    </w:tblStylePr>
  </w:style>
  <w:style w:type="table" w:customStyle="1" w:styleId="TRWideTable">
    <w:name w:val="TR Wide Table"/>
    <w:basedOn w:val="TRTable"/>
    <w:semiHidden/>
    <w:rsid w:val="003A578B"/>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Tms Rmn" w:hAnsi="Tms Rmn"/>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cBorders>
        <w:shd w:val="clear" w:color="auto" w:fill="FF9100"/>
      </w:tcPr>
    </w:tblStylePr>
  </w:style>
  <w:style w:type="paragraph" w:customStyle="1" w:styleId="Contents">
    <w:name w:val="Contents"/>
    <w:basedOn w:val="Normal"/>
    <w:next w:val="Normal"/>
    <w:rsid w:val="00323473"/>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323473"/>
    <w:pPr>
      <w:tabs>
        <w:tab w:val="right" w:pos="10206"/>
      </w:tabs>
      <w:spacing w:before="240" w:after="120"/>
    </w:pPr>
  </w:style>
  <w:style w:type="paragraph" w:styleId="TOC2">
    <w:name w:val="toc 2"/>
    <w:basedOn w:val="TOC1"/>
    <w:next w:val="Normal"/>
    <w:uiPriority w:val="39"/>
    <w:rsid w:val="00323473"/>
    <w:pPr>
      <w:spacing w:before="120" w:after="60"/>
    </w:pPr>
  </w:style>
  <w:style w:type="paragraph" w:styleId="TOC3">
    <w:name w:val="toc 3"/>
    <w:basedOn w:val="TOC2"/>
    <w:next w:val="Normal"/>
    <w:uiPriority w:val="39"/>
    <w:rsid w:val="00E17CE4"/>
    <w:pPr>
      <w:spacing w:before="0"/>
    </w:p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323473"/>
    <w:pPr>
      <w:numPr>
        <w:numId w:val="0"/>
      </w:numPr>
    </w:pPr>
  </w:style>
  <w:style w:type="character" w:customStyle="1" w:styleId="BodyTextChar">
    <w:name w:val="Body Text Char"/>
    <w:basedOn w:val="DefaultParagraphFont"/>
    <w:link w:val="BodyText"/>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semiHidden/>
    <w:rsid w:val="00A3661F"/>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sz w:val="24"/>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9604A8"/>
    <w:rPr>
      <w:sz w:val="18"/>
    </w:rPr>
  </w:style>
  <w:style w:type="paragraph" w:customStyle="1" w:styleId="WideText">
    <w:name w:val="Wide Text"/>
    <w:basedOn w:val="BodyText"/>
    <w:semiHidden/>
    <w:rsid w:val="000B2C38"/>
    <w:pPr>
      <w:ind w:left="-1276"/>
    </w:pPr>
  </w:style>
  <w:style w:type="character" w:customStyle="1" w:styleId="Heading6Char">
    <w:name w:val="Heading 6 Char"/>
    <w:basedOn w:val="DefaultParagraphFont"/>
    <w:link w:val="Heading6"/>
    <w:uiPriority w:val="9"/>
    <w:semiHidden/>
    <w:rsid w:val="00445711"/>
    <w:rPr>
      <w:rFonts w:asciiTheme="majorHAnsi" w:eastAsiaTheme="majorEastAsia" w:hAnsiTheme="majorHAnsi" w:cstheme="majorBidi"/>
      <w:color w:val="1F4D78" w:themeColor="accent1" w:themeShade="7F"/>
      <w:szCs w:val="24"/>
      <w:lang w:eastAsia="zh-TW"/>
    </w:rPr>
  </w:style>
  <w:style w:type="character" w:customStyle="1" w:styleId="Heading7Char">
    <w:name w:val="Heading 7 Char"/>
    <w:basedOn w:val="DefaultParagraphFont"/>
    <w:link w:val="Heading7"/>
    <w:uiPriority w:val="9"/>
    <w:semiHidden/>
    <w:rsid w:val="00445711"/>
    <w:rPr>
      <w:rFonts w:asciiTheme="majorHAnsi" w:eastAsiaTheme="majorEastAsia" w:hAnsiTheme="majorHAnsi" w:cstheme="majorBidi"/>
      <w:i/>
      <w:iCs/>
      <w:color w:val="1F4D78" w:themeColor="accent1" w:themeShade="7F"/>
      <w:szCs w:val="24"/>
      <w:lang w:eastAsia="zh-TW"/>
    </w:rPr>
  </w:style>
  <w:style w:type="character" w:customStyle="1" w:styleId="Heading8Char">
    <w:name w:val="Heading 8 Char"/>
    <w:basedOn w:val="DefaultParagraphFont"/>
    <w:link w:val="Heading8"/>
    <w:uiPriority w:val="9"/>
    <w:semiHidden/>
    <w:rsid w:val="00445711"/>
    <w:rPr>
      <w:rFonts w:asciiTheme="majorHAnsi" w:eastAsiaTheme="majorEastAsia" w:hAnsiTheme="majorHAnsi" w:cstheme="majorBidi"/>
      <w:color w:val="272727" w:themeColor="text1" w:themeTint="D8"/>
      <w:sz w:val="21"/>
      <w:szCs w:val="21"/>
      <w:lang w:eastAsia="zh-TW"/>
    </w:rPr>
  </w:style>
  <w:style w:type="character" w:customStyle="1" w:styleId="Heading9Char">
    <w:name w:val="Heading 9 Char"/>
    <w:basedOn w:val="DefaultParagraphFont"/>
    <w:link w:val="Heading9"/>
    <w:uiPriority w:val="9"/>
    <w:semiHidden/>
    <w:rsid w:val="00445711"/>
    <w:rPr>
      <w:rFonts w:asciiTheme="majorHAnsi" w:eastAsiaTheme="majorEastAsia" w:hAnsiTheme="majorHAnsi" w:cstheme="majorBidi"/>
      <w:i/>
      <w:iCs/>
      <w:color w:val="272727" w:themeColor="text1" w:themeTint="D8"/>
      <w:sz w:val="21"/>
      <w:szCs w:val="21"/>
      <w:lang w:eastAsia="zh-TW"/>
    </w:rPr>
  </w:style>
  <w:style w:type="paragraph" w:styleId="TOC4">
    <w:name w:val="toc 4"/>
    <w:basedOn w:val="Normal"/>
    <w:next w:val="Normal"/>
    <w:autoRedefine/>
    <w:uiPriority w:val="39"/>
    <w:unhideWhenUsed/>
    <w:rsid w:val="00445711"/>
    <w:pPr>
      <w:spacing w:after="100" w:line="259" w:lineRule="auto"/>
      <w:ind w:left="660"/>
    </w:pPr>
    <w:rPr>
      <w:rFonts w:asciiTheme="minorHAnsi" w:eastAsiaTheme="minorEastAsia" w:hAnsiTheme="minorHAnsi" w:cstheme="minorBidi"/>
      <w:color w:val="auto"/>
      <w:sz w:val="22"/>
      <w:szCs w:val="22"/>
      <w:lang w:eastAsia="en-GB"/>
    </w:rPr>
  </w:style>
  <w:style w:type="paragraph" w:styleId="TOC5">
    <w:name w:val="toc 5"/>
    <w:basedOn w:val="Normal"/>
    <w:next w:val="Normal"/>
    <w:autoRedefine/>
    <w:uiPriority w:val="39"/>
    <w:unhideWhenUsed/>
    <w:rsid w:val="00445711"/>
    <w:pPr>
      <w:spacing w:after="100" w:line="259" w:lineRule="auto"/>
      <w:ind w:left="880"/>
    </w:pPr>
    <w:rPr>
      <w:rFonts w:asciiTheme="minorHAnsi" w:eastAsiaTheme="minorEastAsia" w:hAnsiTheme="minorHAnsi" w:cstheme="minorBidi"/>
      <w:color w:val="auto"/>
      <w:sz w:val="22"/>
      <w:szCs w:val="22"/>
      <w:lang w:eastAsia="en-GB"/>
    </w:rPr>
  </w:style>
  <w:style w:type="paragraph" w:styleId="TOC6">
    <w:name w:val="toc 6"/>
    <w:basedOn w:val="Normal"/>
    <w:next w:val="Normal"/>
    <w:autoRedefine/>
    <w:uiPriority w:val="39"/>
    <w:unhideWhenUsed/>
    <w:rsid w:val="00445711"/>
    <w:pPr>
      <w:spacing w:after="100" w:line="259" w:lineRule="auto"/>
      <w:ind w:left="1100"/>
    </w:pPr>
    <w:rPr>
      <w:rFonts w:asciiTheme="minorHAnsi" w:eastAsiaTheme="minorEastAsia" w:hAnsiTheme="minorHAnsi" w:cstheme="minorBidi"/>
      <w:color w:val="auto"/>
      <w:sz w:val="22"/>
      <w:szCs w:val="22"/>
      <w:lang w:eastAsia="en-GB"/>
    </w:rPr>
  </w:style>
  <w:style w:type="paragraph" w:styleId="TOC7">
    <w:name w:val="toc 7"/>
    <w:basedOn w:val="Normal"/>
    <w:next w:val="Normal"/>
    <w:autoRedefine/>
    <w:uiPriority w:val="39"/>
    <w:unhideWhenUsed/>
    <w:rsid w:val="00445711"/>
    <w:pPr>
      <w:spacing w:after="100" w:line="259" w:lineRule="auto"/>
      <w:ind w:left="1320"/>
    </w:pPr>
    <w:rPr>
      <w:rFonts w:asciiTheme="minorHAnsi" w:eastAsiaTheme="minorEastAsia" w:hAnsiTheme="minorHAnsi" w:cstheme="minorBidi"/>
      <w:color w:val="auto"/>
      <w:sz w:val="22"/>
      <w:szCs w:val="22"/>
      <w:lang w:eastAsia="en-GB"/>
    </w:rPr>
  </w:style>
  <w:style w:type="paragraph" w:styleId="TOC8">
    <w:name w:val="toc 8"/>
    <w:basedOn w:val="Normal"/>
    <w:next w:val="Normal"/>
    <w:autoRedefine/>
    <w:uiPriority w:val="39"/>
    <w:unhideWhenUsed/>
    <w:rsid w:val="00445711"/>
    <w:pPr>
      <w:spacing w:after="100" w:line="259" w:lineRule="auto"/>
      <w:ind w:left="1540"/>
    </w:pPr>
    <w:rPr>
      <w:rFonts w:asciiTheme="minorHAnsi" w:eastAsiaTheme="minorEastAsia" w:hAnsiTheme="minorHAnsi" w:cstheme="minorBidi"/>
      <w:color w:val="auto"/>
      <w:sz w:val="22"/>
      <w:szCs w:val="22"/>
      <w:lang w:eastAsia="en-GB"/>
    </w:rPr>
  </w:style>
  <w:style w:type="paragraph" w:styleId="TOC9">
    <w:name w:val="toc 9"/>
    <w:basedOn w:val="Normal"/>
    <w:next w:val="Normal"/>
    <w:autoRedefine/>
    <w:uiPriority w:val="39"/>
    <w:unhideWhenUsed/>
    <w:rsid w:val="00445711"/>
    <w:pPr>
      <w:spacing w:after="100" w:line="259" w:lineRule="auto"/>
      <w:ind w:left="1760"/>
    </w:pPr>
    <w:rPr>
      <w:rFonts w:asciiTheme="minorHAnsi" w:eastAsiaTheme="minorEastAsia" w:hAnsiTheme="minorHAnsi" w:cstheme="minorBidi"/>
      <w:color w:val="auto"/>
      <w:sz w:val="22"/>
      <w:szCs w:val="22"/>
      <w:lang w:eastAsia="en-GB"/>
    </w:rPr>
  </w:style>
  <w:style w:type="paragraph" w:styleId="TOCHeading">
    <w:name w:val="TOC Heading"/>
    <w:basedOn w:val="Heading1"/>
    <w:next w:val="Normal"/>
    <w:uiPriority w:val="39"/>
    <w:unhideWhenUsed/>
    <w:qFormat/>
    <w:rsid w:val="00445711"/>
    <w:pPr>
      <w:keepLines/>
      <w:pageBreakBefore w:val="0"/>
      <w:numPr>
        <w:numId w:val="0"/>
      </w:numPr>
      <w:spacing w:line="259" w:lineRule="auto"/>
      <w:outlineLvl w:val="9"/>
    </w:pPr>
    <w:rPr>
      <w:rFonts w:asciiTheme="majorHAnsi" w:eastAsiaTheme="majorEastAsia" w:hAnsiTheme="majorHAnsi" w:cstheme="majorBidi"/>
      <w:bCs w:val="0"/>
      <w:caps w:val="0"/>
      <w:color w:val="2E74B5" w:themeColor="accent1" w:themeShade="BF"/>
      <w:kern w:val="0"/>
      <w:sz w:val="32"/>
      <w:lang w:val="en-US" w:eastAsia="en-US"/>
    </w:rPr>
  </w:style>
  <w:style w:type="paragraph" w:styleId="ListParagraph">
    <w:name w:val="List Paragraph"/>
    <w:basedOn w:val="Normal"/>
    <w:uiPriority w:val="34"/>
    <w:qFormat/>
    <w:rsid w:val="00445711"/>
    <w:pPr>
      <w:spacing w:after="160" w:line="259" w:lineRule="auto"/>
      <w:ind w:left="720"/>
      <w:contextualSpacing/>
    </w:pPr>
    <w:rPr>
      <w:rFonts w:ascii="Calibri" w:eastAsia="Calibri" w:hAnsi="Calibri"/>
      <w:color w:val="auto"/>
      <w:sz w:val="22"/>
      <w:szCs w:val="22"/>
      <w:lang w:eastAsia="en-US"/>
    </w:rPr>
  </w:style>
  <w:style w:type="character" w:styleId="FollowedHyperlink">
    <w:name w:val="FollowedHyperlink"/>
    <w:basedOn w:val="DefaultParagraphFont"/>
    <w:uiPriority w:val="99"/>
    <w:semiHidden/>
    <w:unhideWhenUsed/>
    <w:rsid w:val="00445711"/>
    <w:rPr>
      <w:color w:val="954F72" w:themeColor="followedHyperlink"/>
      <w:u w:val="single"/>
    </w:rPr>
  </w:style>
  <w:style w:type="paragraph" w:styleId="NormalWeb">
    <w:name w:val="Normal (Web)"/>
    <w:basedOn w:val="Normal"/>
    <w:uiPriority w:val="99"/>
    <w:unhideWhenUsed/>
    <w:rsid w:val="00445711"/>
    <w:pPr>
      <w:spacing w:before="100" w:beforeAutospacing="1" w:after="100" w:afterAutospacing="1"/>
    </w:pPr>
    <w:rPr>
      <w:rFonts w:ascii="Times New Roman" w:eastAsia="Times New Roman" w:hAnsi="Times New Roman"/>
      <w:color w:val="auto"/>
      <w:sz w:val="24"/>
      <w:lang w:val="en-US" w:eastAsia="en-US"/>
    </w:rPr>
  </w:style>
  <w:style w:type="character" w:customStyle="1" w:styleId="apple-converted-space">
    <w:name w:val="apple-converted-space"/>
    <w:basedOn w:val="DefaultParagraphFont"/>
    <w:rsid w:val="00445711"/>
  </w:style>
  <w:style w:type="character" w:styleId="Strong">
    <w:name w:val="Strong"/>
    <w:uiPriority w:val="22"/>
    <w:qFormat/>
    <w:rsid w:val="00445711"/>
    <w:rPr>
      <w:b/>
      <w:bCs/>
    </w:rPr>
  </w:style>
  <w:style w:type="character" w:customStyle="1" w:styleId="s1">
    <w:name w:val="s1"/>
    <w:basedOn w:val="DefaultParagraphFont"/>
    <w:rsid w:val="00445711"/>
  </w:style>
  <w:style w:type="paragraph" w:customStyle="1" w:styleId="p1">
    <w:name w:val="p1"/>
    <w:basedOn w:val="Normal"/>
    <w:rsid w:val="00445711"/>
    <w:rPr>
      <w:rFonts w:cs="Arial"/>
      <w:color w:val="323333"/>
      <w:sz w:val="28"/>
      <w:szCs w:val="28"/>
      <w:lang w:val="en-US" w:eastAsia="en-US"/>
    </w:rPr>
  </w:style>
  <w:style w:type="paragraph" w:customStyle="1" w:styleId="p2">
    <w:name w:val="p2"/>
    <w:basedOn w:val="Normal"/>
    <w:rsid w:val="00445711"/>
    <w:rPr>
      <w:rFonts w:cs="Arial"/>
      <w:color w:val="323333"/>
      <w:sz w:val="23"/>
      <w:szCs w:val="23"/>
      <w:lang w:val="en-US" w:eastAsia="en-US"/>
    </w:rPr>
  </w:style>
  <w:style w:type="character" w:customStyle="1" w:styleId="s2">
    <w:name w:val="s2"/>
    <w:basedOn w:val="DefaultParagraphFont"/>
    <w:rsid w:val="00445711"/>
    <w:rPr>
      <w:u w:val="single"/>
    </w:rPr>
  </w:style>
  <w:style w:type="character" w:customStyle="1" w:styleId="s3">
    <w:name w:val="s3"/>
    <w:basedOn w:val="DefaultParagraphFont"/>
    <w:rsid w:val="00445711"/>
    <w:rPr>
      <w:u w:val="single"/>
    </w:rPr>
  </w:style>
  <w:style w:type="character" w:styleId="CommentReference">
    <w:name w:val="annotation reference"/>
    <w:basedOn w:val="DefaultParagraphFont"/>
    <w:uiPriority w:val="99"/>
    <w:semiHidden/>
    <w:unhideWhenUsed/>
    <w:rsid w:val="00445711"/>
    <w:rPr>
      <w:sz w:val="18"/>
      <w:szCs w:val="18"/>
    </w:rPr>
  </w:style>
  <w:style w:type="paragraph" w:styleId="CommentText">
    <w:name w:val="annotation text"/>
    <w:basedOn w:val="Normal"/>
    <w:link w:val="CommentTextChar"/>
    <w:uiPriority w:val="99"/>
    <w:semiHidden/>
    <w:unhideWhenUsed/>
    <w:rsid w:val="00445711"/>
    <w:rPr>
      <w:rFonts w:ascii="Times New Roman" w:hAnsi="Times New Roman"/>
      <w:color w:val="auto"/>
      <w:sz w:val="24"/>
      <w:lang w:val="en-US" w:eastAsia="en-US"/>
    </w:rPr>
  </w:style>
  <w:style w:type="character" w:customStyle="1" w:styleId="CommentTextChar">
    <w:name w:val="Comment Text Char"/>
    <w:basedOn w:val="DefaultParagraphFont"/>
    <w:link w:val="CommentText"/>
    <w:uiPriority w:val="99"/>
    <w:semiHidden/>
    <w:rsid w:val="00445711"/>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445711"/>
    <w:rPr>
      <w:b/>
      <w:bCs/>
      <w:sz w:val="20"/>
      <w:szCs w:val="20"/>
    </w:rPr>
  </w:style>
  <w:style w:type="character" w:customStyle="1" w:styleId="CommentSubjectChar">
    <w:name w:val="Comment Subject Char"/>
    <w:basedOn w:val="CommentTextChar"/>
    <w:link w:val="CommentSubject"/>
    <w:uiPriority w:val="99"/>
    <w:semiHidden/>
    <w:rsid w:val="00445711"/>
    <w:rPr>
      <w:b/>
      <w:bCs/>
      <w:sz w:val="24"/>
      <w:szCs w:val="24"/>
      <w:lang w:val="en-US" w:eastAsia="en-US"/>
    </w:rPr>
  </w:style>
  <w:style w:type="paragraph" w:styleId="BalloonText">
    <w:name w:val="Balloon Text"/>
    <w:basedOn w:val="Normal"/>
    <w:link w:val="BalloonTextChar"/>
    <w:uiPriority w:val="99"/>
    <w:semiHidden/>
    <w:unhideWhenUsed/>
    <w:rsid w:val="00445711"/>
    <w:rPr>
      <w:rFonts w:ascii="Times New Roman" w:hAnsi="Times New Roman"/>
      <w:color w:val="auto"/>
      <w:sz w:val="18"/>
      <w:szCs w:val="18"/>
      <w:lang w:val="en-US" w:eastAsia="en-US"/>
    </w:rPr>
  </w:style>
  <w:style w:type="character" w:customStyle="1" w:styleId="BalloonTextChar">
    <w:name w:val="Balloon Text Char"/>
    <w:basedOn w:val="DefaultParagraphFont"/>
    <w:link w:val="BalloonText"/>
    <w:uiPriority w:val="99"/>
    <w:semiHidden/>
    <w:rsid w:val="00445711"/>
    <w:rPr>
      <w:sz w:val="18"/>
      <w:szCs w:val="18"/>
      <w:lang w:val="en-US" w:eastAsia="en-US"/>
    </w:rPr>
  </w:style>
  <w:style w:type="paragraph" w:styleId="NoSpacing">
    <w:name w:val="No Spacing"/>
    <w:uiPriority w:val="1"/>
    <w:qFormat/>
    <w:rsid w:val="00445711"/>
    <w:rPr>
      <w:rFonts w:ascii="Calibri" w:eastAsia="Calibri" w:hAnsi="Calibri"/>
      <w:sz w:val="22"/>
      <w:szCs w:val="22"/>
      <w:lang w:val="en-US" w:eastAsia="en-US"/>
    </w:rPr>
  </w:style>
  <w:style w:type="character" w:customStyle="1" w:styleId="Heading2Char">
    <w:name w:val="Heading 2 Char"/>
    <w:basedOn w:val="DefaultParagraphFont"/>
    <w:link w:val="Heading2"/>
    <w:rsid w:val="00445711"/>
    <w:rPr>
      <w:rFonts w:ascii="Arial" w:hAnsi="Arial" w:cs="Arial"/>
      <w:iCs/>
      <w:caps/>
      <w:color w:val="666666"/>
      <w:kern w:val="32"/>
      <w:sz w:val="24"/>
      <w:szCs w:val="28"/>
    </w:rPr>
  </w:style>
  <w:style w:type="character" w:styleId="HTMLCode">
    <w:name w:val="HTML Code"/>
    <w:basedOn w:val="DefaultParagraphFont"/>
    <w:uiPriority w:val="99"/>
    <w:semiHidden/>
    <w:unhideWhenUsed/>
    <w:rsid w:val="00445711"/>
    <w:rPr>
      <w:rFonts w:ascii="Courier New" w:eastAsia="PMingLiU" w:hAnsi="Courier New" w:cs="Courier New"/>
      <w:sz w:val="20"/>
      <w:szCs w:val="20"/>
    </w:rPr>
  </w:style>
  <w:style w:type="paragraph" w:styleId="DocumentMap">
    <w:name w:val="Document Map"/>
    <w:basedOn w:val="Normal"/>
    <w:link w:val="DocumentMapChar"/>
    <w:uiPriority w:val="99"/>
    <w:semiHidden/>
    <w:unhideWhenUsed/>
    <w:rsid w:val="008A7988"/>
    <w:rPr>
      <w:rFonts w:ascii="Times New Roman" w:hAnsi="Times New Roman"/>
      <w:sz w:val="24"/>
    </w:rPr>
  </w:style>
  <w:style w:type="character" w:customStyle="1" w:styleId="DocumentMapChar">
    <w:name w:val="Document Map Char"/>
    <w:basedOn w:val="DefaultParagraphFont"/>
    <w:link w:val="DocumentMap"/>
    <w:uiPriority w:val="99"/>
    <w:semiHidden/>
    <w:rsid w:val="008A7988"/>
    <w:rPr>
      <w:color w:val="666666"/>
      <w:sz w:val="24"/>
      <w:szCs w:val="24"/>
      <w:lang w:eastAsia="zh-TW"/>
    </w:rPr>
  </w:style>
  <w:style w:type="paragraph" w:styleId="Revision">
    <w:name w:val="Revision"/>
    <w:hidden/>
    <w:uiPriority w:val="99"/>
    <w:semiHidden/>
    <w:rsid w:val="008A7988"/>
    <w:rPr>
      <w:rFonts w:ascii="Arial" w:hAnsi="Arial"/>
      <w:color w:val="666666"/>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773001">
      <w:bodyDiv w:val="1"/>
      <w:marLeft w:val="0"/>
      <w:marRight w:val="0"/>
      <w:marTop w:val="0"/>
      <w:marBottom w:val="0"/>
      <w:divBdr>
        <w:top w:val="none" w:sz="0" w:space="0" w:color="auto"/>
        <w:left w:val="none" w:sz="0" w:space="0" w:color="auto"/>
        <w:bottom w:val="none" w:sz="0" w:space="0" w:color="auto"/>
        <w:right w:val="none" w:sz="0" w:space="0" w:color="auto"/>
      </w:divBdr>
    </w:div>
    <w:div w:id="326441227">
      <w:bodyDiv w:val="1"/>
      <w:marLeft w:val="0"/>
      <w:marRight w:val="0"/>
      <w:marTop w:val="0"/>
      <w:marBottom w:val="0"/>
      <w:divBdr>
        <w:top w:val="none" w:sz="0" w:space="0" w:color="auto"/>
        <w:left w:val="none" w:sz="0" w:space="0" w:color="auto"/>
        <w:bottom w:val="none" w:sz="0" w:space="0" w:color="auto"/>
        <w:right w:val="none" w:sz="0" w:space="0" w:color="auto"/>
      </w:divBdr>
    </w:div>
    <w:div w:id="1488787204">
      <w:bodyDiv w:val="1"/>
      <w:marLeft w:val="0"/>
      <w:marRight w:val="0"/>
      <w:marTop w:val="0"/>
      <w:marBottom w:val="0"/>
      <w:divBdr>
        <w:top w:val="none" w:sz="0" w:space="0" w:color="auto"/>
        <w:left w:val="none" w:sz="0" w:space="0" w:color="auto"/>
        <w:bottom w:val="none" w:sz="0" w:space="0" w:color="auto"/>
        <w:right w:val="none" w:sz="0" w:space="0" w:color="auto"/>
      </w:divBdr>
    </w:div>
    <w:div w:id="1607732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8.png"/><Relationship Id="rId143" Type="http://schemas.openxmlformats.org/officeDocument/2006/relationships/image" Target="media/image109.png"/><Relationship Id="rId144" Type="http://schemas.openxmlformats.org/officeDocument/2006/relationships/image" Target="media/image110.png"/><Relationship Id="rId145" Type="http://schemas.openxmlformats.org/officeDocument/2006/relationships/image" Target="media/image111.png"/><Relationship Id="rId146" Type="http://schemas.openxmlformats.org/officeDocument/2006/relationships/image" Target="media/image112.png"/><Relationship Id="rId147" Type="http://schemas.openxmlformats.org/officeDocument/2006/relationships/image" Target="media/image113.png"/><Relationship Id="rId148" Type="http://schemas.openxmlformats.org/officeDocument/2006/relationships/image" Target="media/image114.png"/><Relationship Id="rId149" Type="http://schemas.openxmlformats.org/officeDocument/2006/relationships/image" Target="media/image115.png"/><Relationship Id="rId180" Type="http://schemas.openxmlformats.org/officeDocument/2006/relationships/image" Target="media/image140.png"/><Relationship Id="rId181" Type="http://schemas.openxmlformats.org/officeDocument/2006/relationships/image" Target="media/image141.png"/><Relationship Id="rId182" Type="http://schemas.openxmlformats.org/officeDocument/2006/relationships/image" Target="media/image142.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hyperlink" Target="http://167.68.250.87:27900/wfa/" TargetMode="External"/><Relationship Id="rId44" Type="http://schemas.openxmlformats.org/officeDocument/2006/relationships/hyperlink" Target="http://167.68.246.65:27900/wfa/" TargetMode="External"/><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83" Type="http://schemas.openxmlformats.org/officeDocument/2006/relationships/image" Target="media/image143.png"/><Relationship Id="rId184" Type="http://schemas.openxmlformats.org/officeDocument/2006/relationships/image" Target="media/image144.png"/><Relationship Id="rId185" Type="http://schemas.openxmlformats.org/officeDocument/2006/relationships/image" Target="media/image145.png"/><Relationship Id="rId186" Type="http://schemas.openxmlformats.org/officeDocument/2006/relationships/image" Target="media/image146.png"/><Relationship Id="rId187" Type="http://schemas.openxmlformats.org/officeDocument/2006/relationships/image" Target="media/image147.png"/><Relationship Id="rId188" Type="http://schemas.openxmlformats.org/officeDocument/2006/relationships/image" Target="media/image148.png"/><Relationship Id="rId189" Type="http://schemas.openxmlformats.org/officeDocument/2006/relationships/image" Target="media/image149.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hyperlink" Target="http://167.68.250.87:27900/wfa/" TargetMode="External"/><Relationship Id="rId150" Type="http://schemas.openxmlformats.org/officeDocument/2006/relationships/image" Target="media/image116.png"/><Relationship Id="rId151" Type="http://schemas.openxmlformats.org/officeDocument/2006/relationships/hyperlink" Target="https://thomsonreuters.service-now.com/dcis/req_spec.do?sysId=a3d8c70e905c1e0072752eaf361fedfasplitpage=com.glideapp.servicecatalog_cat_item_view" TargetMode="External"/><Relationship Id="rId152" Type="http://schemas.openxmlformats.org/officeDocument/2006/relationships/image" Target="media/image117.png"/><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2.xml"/><Relationship Id="rId15" Type="http://schemas.openxmlformats.org/officeDocument/2006/relationships/footer" Target="footer3.xml"/><Relationship Id="rId16" Type="http://schemas.openxmlformats.org/officeDocument/2006/relationships/hyperlink" Target="http://167.68.250.87:27900/wfa/" TargetMode="External"/><Relationship Id="rId17" Type="http://schemas.openxmlformats.org/officeDocument/2006/relationships/hyperlink" Target="http://167.68.246.65:27900/wfa/" TargetMode="External"/><Relationship Id="rId18" Type="http://schemas.openxmlformats.org/officeDocument/2006/relationships/hyperlink" Target="https://zipper.int.thomsonreuters.com/" TargetMode="External"/><Relationship Id="rId19" Type="http://schemas.openxmlformats.org/officeDocument/2006/relationships/image" Target="media/image2.png"/><Relationship Id="rId153" Type="http://schemas.openxmlformats.org/officeDocument/2006/relationships/image" Target="media/image118.png"/><Relationship Id="rId154" Type="http://schemas.openxmlformats.org/officeDocument/2006/relationships/image" Target="media/image119.png"/><Relationship Id="rId155" Type="http://schemas.openxmlformats.org/officeDocument/2006/relationships/image" Target="media/image120.png"/><Relationship Id="rId156" Type="http://schemas.openxmlformats.org/officeDocument/2006/relationships/image" Target="media/image121.png"/><Relationship Id="rId157" Type="http://schemas.openxmlformats.org/officeDocument/2006/relationships/image" Target="media/image122.png"/><Relationship Id="rId158" Type="http://schemas.openxmlformats.org/officeDocument/2006/relationships/image" Target="media/image123.png"/><Relationship Id="rId159" Type="http://schemas.openxmlformats.org/officeDocument/2006/relationships/hyperlink" Target="https://library.netapp.com/ecmdocs/ECMP1196979/html/man5/na_exports.5.html" TargetMode="External"/><Relationship Id="rId190" Type="http://schemas.openxmlformats.org/officeDocument/2006/relationships/image" Target="media/image150.png"/><Relationship Id="rId191" Type="http://schemas.openxmlformats.org/officeDocument/2006/relationships/image" Target="media/image151.tiff"/><Relationship Id="rId192" Type="http://schemas.openxmlformats.org/officeDocument/2006/relationships/image" Target="media/image152.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hyperlink" Target="http://167.68.250.87:27900/wfa/" TargetMode="External"/><Relationship Id="rId54" Type="http://schemas.openxmlformats.org/officeDocument/2006/relationships/hyperlink" Target="http://167.68.246.65:27900/wfa/" TargetMode="External"/><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193" Type="http://schemas.openxmlformats.org/officeDocument/2006/relationships/image" Target="media/image153.png"/><Relationship Id="rId194" Type="http://schemas.openxmlformats.org/officeDocument/2006/relationships/image" Target="media/image154.png"/><Relationship Id="rId195" Type="http://schemas.openxmlformats.org/officeDocument/2006/relationships/image" Target="media/image155.png"/><Relationship Id="rId196" Type="http://schemas.openxmlformats.org/officeDocument/2006/relationships/image" Target="media/image156.png"/><Relationship Id="rId197" Type="http://schemas.openxmlformats.org/officeDocument/2006/relationships/image" Target="media/image157.png"/><Relationship Id="rId198" Type="http://schemas.openxmlformats.org/officeDocument/2006/relationships/header" Target="header3.xml"/><Relationship Id="rId199" Type="http://schemas.openxmlformats.org/officeDocument/2006/relationships/footer" Target="footer4.xml"/><Relationship Id="rId90" Type="http://schemas.openxmlformats.org/officeDocument/2006/relationships/image" Target="media/image65.png"/><Relationship Id="rId91" Type="http://schemas.openxmlformats.org/officeDocument/2006/relationships/hyperlink" Target="http://167.68.250.87:27900/wfa/" TargetMode="External"/><Relationship Id="rId92" Type="http://schemas.openxmlformats.org/officeDocument/2006/relationships/hyperlink" Target="http://167.68.246.65:27900/wfa/" TargetMode="External"/><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hyperlink" Target="http://167.68.250.87:27900/wfa/" TargetMode="External"/><Relationship Id="rId120" Type="http://schemas.openxmlformats.org/officeDocument/2006/relationships/hyperlink" Target="http://167.68.246.65:27900/wfa/" TargetMode="External"/><Relationship Id="rId121" Type="http://schemas.openxmlformats.org/officeDocument/2006/relationships/image" Target="media/image88.png"/><Relationship Id="rId122" Type="http://schemas.openxmlformats.org/officeDocument/2006/relationships/image" Target="media/image89.png"/><Relationship Id="rId123" Type="http://schemas.openxmlformats.org/officeDocument/2006/relationships/image" Target="media/image90.png"/><Relationship Id="rId124" Type="http://schemas.openxmlformats.org/officeDocument/2006/relationships/image" Target="media/image91.png"/><Relationship Id="rId125" Type="http://schemas.openxmlformats.org/officeDocument/2006/relationships/image" Target="media/image92.png"/><Relationship Id="rId126" Type="http://schemas.openxmlformats.org/officeDocument/2006/relationships/image" Target="media/image93.png"/><Relationship Id="rId127" Type="http://schemas.openxmlformats.org/officeDocument/2006/relationships/image" Target="media/image94.png"/><Relationship Id="rId128" Type="http://schemas.openxmlformats.org/officeDocument/2006/relationships/image" Target="media/image95.png"/><Relationship Id="rId129" Type="http://schemas.openxmlformats.org/officeDocument/2006/relationships/image" Target="media/image96.png"/><Relationship Id="rId160" Type="http://schemas.openxmlformats.org/officeDocument/2006/relationships/image" Target="media/image124.png"/><Relationship Id="rId161" Type="http://schemas.openxmlformats.org/officeDocument/2006/relationships/image" Target="media/image125.png"/><Relationship Id="rId162" Type="http://schemas.openxmlformats.org/officeDocument/2006/relationships/hyperlink" Target="http://167.68.250.87:27900/wfa/" TargetMode="External"/><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hyperlink" Target="https://zipper.int.thomsonreuters.com/" TargetMode="External"/><Relationship Id="rId163" Type="http://schemas.openxmlformats.org/officeDocument/2006/relationships/hyperlink" Target="http://167.68.246.65:27900/wfa/" TargetMode="External"/><Relationship Id="rId164" Type="http://schemas.openxmlformats.org/officeDocument/2006/relationships/image" Target="media/image126.png"/><Relationship Id="rId165" Type="http://schemas.openxmlformats.org/officeDocument/2006/relationships/image" Target="media/image127.png"/><Relationship Id="rId166" Type="http://schemas.openxmlformats.org/officeDocument/2006/relationships/image" Target="media/image128.png"/><Relationship Id="rId167" Type="http://schemas.openxmlformats.org/officeDocument/2006/relationships/image" Target="media/image129.png"/><Relationship Id="rId168" Type="http://schemas.openxmlformats.org/officeDocument/2006/relationships/hyperlink" Target="http://167.68.250.87:27900/wfa/" TargetMode="External"/><Relationship Id="rId169" Type="http://schemas.openxmlformats.org/officeDocument/2006/relationships/hyperlink" Target="http://167.68.246.65:27900/wfa/" TargetMode="External"/><Relationship Id="rId200" Type="http://schemas.openxmlformats.org/officeDocument/2006/relationships/fontTable" Target="fontTable.xml"/><Relationship Id="rId201" Type="http://schemas.microsoft.com/office/2011/relationships/people" Target="people.xml"/><Relationship Id="rId202" Type="http://schemas.openxmlformats.org/officeDocument/2006/relationships/theme" Target="theme/theme1.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tiff"/><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130" Type="http://schemas.openxmlformats.org/officeDocument/2006/relationships/image" Target="media/image97.png"/><Relationship Id="rId131" Type="http://schemas.openxmlformats.org/officeDocument/2006/relationships/hyperlink" Target="https://eg.mgmtcitrix.thomsonreuters.com/Citrix/XenApp/auth/login.aspx?CTX_FromLoggedoutPage=1" TargetMode="External"/><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image" Target="media/image104.png"/><Relationship Id="rId139" Type="http://schemas.openxmlformats.org/officeDocument/2006/relationships/image" Target="media/image105.png"/><Relationship Id="rId170" Type="http://schemas.openxmlformats.org/officeDocument/2006/relationships/image" Target="media/image130.png"/><Relationship Id="rId171" Type="http://schemas.openxmlformats.org/officeDocument/2006/relationships/image" Target="media/image131.png"/><Relationship Id="rId172" Type="http://schemas.openxmlformats.org/officeDocument/2006/relationships/image" Target="media/image132.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173" Type="http://schemas.openxmlformats.org/officeDocument/2006/relationships/image" Target="media/image133.png"/><Relationship Id="rId174" Type="http://schemas.openxmlformats.org/officeDocument/2006/relationships/image" Target="media/image134.png"/><Relationship Id="rId175" Type="http://schemas.openxmlformats.org/officeDocument/2006/relationships/image" Target="media/image135.png"/><Relationship Id="rId176" Type="http://schemas.openxmlformats.org/officeDocument/2006/relationships/image" Target="media/image136.png"/><Relationship Id="rId177" Type="http://schemas.openxmlformats.org/officeDocument/2006/relationships/image" Target="media/image137.png"/><Relationship Id="rId178" Type="http://schemas.openxmlformats.org/officeDocument/2006/relationships/image" Target="media/image138.png"/><Relationship Id="rId179" Type="http://schemas.openxmlformats.org/officeDocument/2006/relationships/image" Target="media/image139.png"/><Relationship Id="rId70" Type="http://schemas.openxmlformats.org/officeDocument/2006/relationships/hyperlink" Target="http://167.68.250.87:27900/wfa/" TargetMode="External"/><Relationship Id="rId71" Type="http://schemas.openxmlformats.org/officeDocument/2006/relationships/hyperlink" Target="http://167.68.246.65:27900/wfa/" TargetMode="External"/><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hyperlink" Target="https://theshare.thomsonreuters.com/sites/ie/storage/Lists/Archive%20Log%20Locations1/Archive%20Log%20Locations.aspx" TargetMode="External"/><Relationship Id="rId79" Type="http://schemas.openxmlformats.org/officeDocument/2006/relationships/image" Target="media/image5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100" Type="http://schemas.openxmlformats.org/officeDocument/2006/relationships/hyperlink" Target="http://167.68.246.65:27900/wfa/" TargetMode="External"/><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hyperlink" Target="http://167.68.250.87:27900/wfa/" TargetMode="External"/><Relationship Id="rId106" Type="http://schemas.openxmlformats.org/officeDocument/2006/relationships/hyperlink" Target="http://167.68.246.65:27900/wfa/" TargetMode="External"/><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40" Type="http://schemas.openxmlformats.org/officeDocument/2006/relationships/image" Target="media/image106.png"/><Relationship Id="rId141" Type="http://schemas.openxmlformats.org/officeDocument/2006/relationships/image" Target="media/image107.pn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24ADB643B02748AD712FD7799DC21E" ma:contentTypeVersion="1" ma:contentTypeDescription="Create a new document." ma:contentTypeScope="" ma:versionID="c4d2027de48e4a8b7800e97c799a5836">
  <xsd:schema xmlns:xsd="http://www.w3.org/2001/XMLSchema" xmlns:xs="http://www.w3.org/2001/XMLSchema" xmlns:p="http://schemas.microsoft.com/office/2006/metadata/properties" xmlns:ns2="http://schemas.microsoft.com/sharepoint/v4" targetNamespace="http://schemas.microsoft.com/office/2006/metadata/properties" ma:root="true" ma:fieldsID="c79c8594d4fa4c9fd200c91a62336472"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1611F9-1830-484F-A46A-98B1B4D53A2E}"/>
</file>

<file path=customXml/itemProps2.xml><?xml version="1.0" encoding="utf-8"?>
<ds:datastoreItem xmlns:ds="http://schemas.openxmlformats.org/officeDocument/2006/customXml" ds:itemID="{C95AB0F0-89C1-4954-971C-FD446C9E0A88}"/>
</file>

<file path=customXml/itemProps3.xml><?xml version="1.0" encoding="utf-8"?>
<ds:datastoreItem xmlns:ds="http://schemas.openxmlformats.org/officeDocument/2006/customXml" ds:itemID="{C38141C9-FF59-6B42-9C16-ED7E92E1529C}"/>
</file>

<file path=customXml/itemProps4.xml><?xml version="1.0" encoding="utf-8"?>
<ds:datastoreItem xmlns:ds="http://schemas.openxmlformats.org/officeDocument/2006/customXml" ds:itemID="{61168362-7E90-4A39-B9E9-4436172E67DD}"/>
</file>

<file path=docProps/app.xml><?xml version="1.0" encoding="utf-8"?>
<Properties xmlns="http://schemas.openxmlformats.org/officeDocument/2006/extended-properties" xmlns:vt="http://schemas.openxmlformats.org/officeDocument/2006/docPropsVTypes">
  <Template>Normal.dotm</Template>
  <TotalTime>1</TotalTime>
  <Pages>64</Pages>
  <Words>11010</Words>
  <Characters>62763</Characters>
  <Application>Microsoft Macintosh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Document Title - Arial regular 24pt, caps, orange</vt:lpstr>
    </vt:vector>
  </TitlesOfParts>
  <Manager/>
  <Company>Thomson Reuters</Company>
  <LinksUpToDate>false</LinksUpToDate>
  <CharactersWithSpaces>73626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 - Arial regular 24pt, caps, orange</dc:title>
  <dc:subject>Product Name</dc:subject>
  <dc:creator>Laura Kim</dc:creator>
  <cp:keywords/>
  <dc:description>Document Version 0.1</dc:description>
  <cp:lastModifiedBy>Microsoft Office User</cp:lastModifiedBy>
  <cp:revision>2</cp:revision>
  <cp:lastPrinted>2017-04-25T20:24:00Z</cp:lastPrinted>
  <dcterms:created xsi:type="dcterms:W3CDTF">2017-09-13T18:00:00Z</dcterms:created>
  <dcterms:modified xsi:type="dcterms:W3CDTF">2017-09-13T18:00:00Z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ive_ModifiedButNotPublished">
    <vt:lpwstr>True</vt:lpwstr>
  </property>
  <property fmtid="{D5CDD505-2E9C-101B-9397-08002B2CF9AE}" pid="3" name="Offisync_UniqueId">
    <vt:lpwstr>114539</vt:lpwstr>
  </property>
  <property fmtid="{D5CDD505-2E9C-101B-9397-08002B2CF9AE}" pid="4" name="Offisync_UpdateToken">
    <vt:lpwstr>3</vt:lpwstr>
  </property>
  <property fmtid="{D5CDD505-2E9C-101B-9397-08002B2CF9AE}" pid="5" name="Offisync_ServerID">
    <vt:lpwstr>827ef9c6-9019-45bb-9c94-05eb52e667cd</vt:lpwstr>
  </property>
  <property fmtid="{D5CDD505-2E9C-101B-9397-08002B2CF9AE}" pid="6" name="Jive_VersionGuid_v2.5">
    <vt:lpwstr/>
  </property>
  <property fmtid="{D5CDD505-2E9C-101B-9397-08002B2CF9AE}" pid="7" name="Jive_LatestFileFullName">
    <vt:lpwstr/>
  </property>
  <property fmtid="{D5CDD505-2E9C-101B-9397-08002B2CF9AE}" pid="8" name="Jive_LatestUserAccountName">
    <vt:lpwstr>0170801</vt:lpwstr>
  </property>
  <property fmtid="{D5CDD505-2E9C-101B-9397-08002B2CF9AE}" pid="9" name="Jive_VersionGuid">
    <vt:lpwstr>b2001dd7-5012-471c-b63b-5c7f0c3501e0</vt:lpwstr>
  </property>
  <property fmtid="{D5CDD505-2E9C-101B-9397-08002B2CF9AE}" pid="10" name="Jive_PrevVersionNumber">
    <vt:lpwstr/>
  </property>
  <property fmtid="{D5CDD505-2E9C-101B-9397-08002B2CF9AE}" pid="11" name="Offisync_ProviderInitializationData">
    <vt:lpwstr>https://thehub.thomsonreuters.com</vt:lpwstr>
  </property>
  <property fmtid="{D5CDD505-2E9C-101B-9397-08002B2CF9AE}" pid="12" name="ContentTypeId">
    <vt:lpwstr>0x010100CF24ADB643B02748AD712FD7799DC21E</vt:lpwstr>
  </property>
</Properties>
</file>